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3EB8" w:rsidRDefault="00A10FFB" w:rsidP="00D45563">
      <w:pPr>
        <w:pStyle w:val="Heading1"/>
        <w:jc w:val="center"/>
      </w:pPr>
      <w:r>
        <w:t>Using GPX Manager</w:t>
      </w:r>
    </w:p>
    <w:p w:rsidR="00D45563" w:rsidRPr="00D45563" w:rsidRDefault="00D45563" w:rsidP="00D45563"/>
    <w:p w:rsidR="00D45563" w:rsidRDefault="00D45563" w:rsidP="00D45563">
      <w:pPr>
        <w:spacing w:after="0" w:line="240" w:lineRule="auto"/>
        <w:jc w:val="center"/>
      </w:pPr>
      <w:r>
        <w:t>Prepared by</w:t>
      </w:r>
    </w:p>
    <w:p w:rsidR="00D45563" w:rsidRDefault="00D45563" w:rsidP="00D45563">
      <w:pPr>
        <w:spacing w:after="0" w:line="240" w:lineRule="auto"/>
        <w:jc w:val="center"/>
      </w:pPr>
      <w:r>
        <w:t>Rafael Martinez</w:t>
      </w:r>
    </w:p>
    <w:p w:rsidR="00D45563" w:rsidRDefault="00D45563" w:rsidP="00D45563">
      <w:pPr>
        <w:spacing w:after="0" w:line="240" w:lineRule="auto"/>
        <w:jc w:val="center"/>
      </w:pPr>
      <w:r>
        <w:t>GIS and Database Specialist</w:t>
      </w:r>
    </w:p>
    <w:p w:rsidR="00D45563" w:rsidRDefault="00D45563" w:rsidP="00D45563">
      <w:pPr>
        <w:spacing w:after="0" w:line="240" w:lineRule="auto"/>
        <w:jc w:val="center"/>
      </w:pPr>
      <w:r>
        <w:t>Consultant, SFP</w:t>
      </w:r>
    </w:p>
    <w:p w:rsidR="00D45563" w:rsidRPr="00D45563" w:rsidRDefault="00D45563" w:rsidP="00D45563">
      <w:pPr>
        <w:spacing w:after="0" w:line="240" w:lineRule="auto"/>
        <w:jc w:val="center"/>
      </w:pPr>
    </w:p>
    <w:p w:rsidR="00EC4C33" w:rsidRDefault="00EC4C33" w:rsidP="00394C60">
      <w:pPr>
        <w:pStyle w:val="Heading2"/>
      </w:pPr>
      <w:r>
        <w:t>Introduction</w:t>
      </w:r>
    </w:p>
    <w:p w:rsidR="00EC4C33" w:rsidRDefault="00B963B5" w:rsidP="00B963B5">
      <w:r>
        <w:t xml:space="preserve">GPX Manager is a windows application for managing track and waypoint data generated by </w:t>
      </w:r>
      <w:r w:rsidR="00D57C12">
        <w:t>GPS</w:t>
      </w:r>
      <w:r>
        <w:t xml:space="preserve">.  GPS units are used to track </w:t>
      </w:r>
      <w:r w:rsidR="00D57C12">
        <w:t xml:space="preserve">movement </w:t>
      </w:r>
      <w:r>
        <w:t>of Blue Swimming Crab fishers.</w:t>
      </w:r>
      <w:r w:rsidR="00D57C12">
        <w:t xml:space="preserve"> The location and time of</w:t>
      </w:r>
      <w:r>
        <w:t xml:space="preserve"> </w:t>
      </w:r>
      <w:r w:rsidR="00D57C12">
        <w:t>important events such as lowering and hauling of gears are recorded using waypoints. Waypoints and tracking data are saved by the GPS in GPX files. GPX is an xml format adopted for GPS data</w:t>
      </w:r>
      <w:r w:rsidR="00444A1A">
        <w:t xml:space="preserve"> (</w:t>
      </w:r>
      <w:hyperlink r:id="rId5" w:history="1">
        <w:r w:rsidR="00444A1A" w:rsidRPr="00444A1A">
          <w:rPr>
            <w:rStyle w:val="Hyperlink"/>
          </w:rPr>
          <w:t>Wikipedia</w:t>
        </w:r>
      </w:hyperlink>
      <w:r w:rsidR="00444A1A">
        <w:t>)</w:t>
      </w:r>
      <w:r w:rsidR="00D57C12">
        <w:t xml:space="preserve">. </w:t>
      </w:r>
      <w:r>
        <w:t xml:space="preserve">GPX Manager will make it easy to save these files into a computer, transfer logbook data to the database, and visualize </w:t>
      </w:r>
      <w:r w:rsidR="00ED3EB8">
        <w:t>tracks and waypoints</w:t>
      </w:r>
      <w:r>
        <w:t xml:space="preserve"> using a map.</w:t>
      </w:r>
    </w:p>
    <w:p w:rsidR="00B963B5" w:rsidRDefault="00B963B5" w:rsidP="00394C60">
      <w:pPr>
        <w:pStyle w:val="Heading3"/>
      </w:pPr>
      <w:r>
        <w:t>Requir</w:t>
      </w:r>
      <w:r w:rsidRPr="00394C60">
        <w:t>e</w:t>
      </w:r>
      <w:r>
        <w:t>ments:</w:t>
      </w:r>
    </w:p>
    <w:p w:rsidR="00B963B5" w:rsidRDefault="00B963B5" w:rsidP="00B963B5">
      <w:pPr>
        <w:pStyle w:val="ListParagraph"/>
        <w:numPr>
          <w:ilvl w:val="0"/>
          <w:numId w:val="2"/>
        </w:numPr>
      </w:pPr>
      <w:r>
        <w:t>A copy of the GPX Manager installer (</w:t>
      </w:r>
      <w:hyperlink r:id="rId6" w:history="1">
        <w:r w:rsidRPr="00600EEC">
          <w:rPr>
            <w:rStyle w:val="Hyperlink"/>
          </w:rPr>
          <w:t>https://github.com/raffyMartinez/GPXManager/releases</w:t>
        </w:r>
      </w:hyperlink>
      <w:r>
        <w:t>)</w:t>
      </w:r>
    </w:p>
    <w:p w:rsidR="00B963B5" w:rsidRDefault="00B963B5" w:rsidP="00B963B5">
      <w:pPr>
        <w:pStyle w:val="ListParagraph"/>
        <w:numPr>
          <w:ilvl w:val="0"/>
          <w:numId w:val="2"/>
        </w:numPr>
      </w:pPr>
      <w:r>
        <w:t>A PC with Windows installed (Windows 10 preferred)</w:t>
      </w:r>
    </w:p>
    <w:p w:rsidR="00B963B5" w:rsidRDefault="00B963B5" w:rsidP="00394C60">
      <w:pPr>
        <w:pStyle w:val="Heading3"/>
      </w:pPr>
      <w:r>
        <w:t>Optional:</w:t>
      </w:r>
    </w:p>
    <w:p w:rsidR="00B963B5" w:rsidRDefault="00B963B5" w:rsidP="00B963B5">
      <w:pPr>
        <w:pStyle w:val="ListParagraph"/>
        <w:numPr>
          <w:ilvl w:val="0"/>
          <w:numId w:val="2"/>
        </w:numPr>
      </w:pPr>
      <w:r>
        <w:t xml:space="preserve">A copy of the installer for </w:t>
      </w:r>
      <w:proofErr w:type="spellStart"/>
      <w:r>
        <w:t>MapWinGIS</w:t>
      </w:r>
      <w:proofErr w:type="spellEnd"/>
      <w:r>
        <w:t xml:space="preserve"> mapping component (</w:t>
      </w:r>
      <w:hyperlink r:id="rId7" w:history="1">
        <w:r w:rsidRPr="00600EEC">
          <w:rPr>
            <w:rStyle w:val="Hyperlink"/>
          </w:rPr>
          <w:t>https://github.com/MapWindow/MapWinGIS/releases/tag/v4.9.6.0</w:t>
        </w:r>
      </w:hyperlink>
      <w:r>
        <w:t>) (optional)</w:t>
      </w:r>
    </w:p>
    <w:p w:rsidR="00B963B5" w:rsidRDefault="00B963B5" w:rsidP="00B963B5">
      <w:pPr>
        <w:pStyle w:val="ListParagraph"/>
        <w:numPr>
          <w:ilvl w:val="0"/>
          <w:numId w:val="2"/>
        </w:numPr>
      </w:pPr>
      <w:r>
        <w:t>MS Access installed in the computer</w:t>
      </w:r>
    </w:p>
    <w:p w:rsidR="00B963B5" w:rsidRDefault="00B963B5" w:rsidP="00B963B5"/>
    <w:p w:rsidR="00B963B5" w:rsidRDefault="00B963B5" w:rsidP="00394C60">
      <w:pPr>
        <w:pStyle w:val="Heading2"/>
      </w:pPr>
      <w:r>
        <w:t>Installing:</w:t>
      </w:r>
    </w:p>
    <w:p w:rsidR="00B963B5" w:rsidRDefault="00B963B5" w:rsidP="00394C60">
      <w:pPr>
        <w:pStyle w:val="Heading3"/>
      </w:pPr>
      <w:r>
        <w:t xml:space="preserve">Installing </w:t>
      </w:r>
      <w:proofErr w:type="spellStart"/>
      <w:r>
        <w:t>MapWinGIS</w:t>
      </w:r>
      <w:proofErr w:type="spellEnd"/>
    </w:p>
    <w:p w:rsidR="00B963B5" w:rsidRDefault="00F1426C" w:rsidP="00F1426C">
      <w:r>
        <w:t xml:space="preserve">How </w:t>
      </w:r>
      <w:proofErr w:type="spellStart"/>
      <w:r>
        <w:t>MapWinGIS</w:t>
      </w:r>
      <w:proofErr w:type="spellEnd"/>
      <w:r>
        <w:t xml:space="preserve"> is installed is similar to how most software is installed in Windows. Just accept the default </w:t>
      </w:r>
      <w:r w:rsidR="00D57C12">
        <w:t>settings the</w:t>
      </w:r>
      <w:r>
        <w:t xml:space="preserve"> installer is asking you.</w:t>
      </w:r>
    </w:p>
    <w:p w:rsidR="00F1426C" w:rsidRDefault="00F1426C" w:rsidP="00394C60">
      <w:pPr>
        <w:pStyle w:val="Heading3"/>
      </w:pPr>
      <w:r>
        <w:t>Installing GPX Manager</w:t>
      </w:r>
    </w:p>
    <w:p w:rsidR="00F1426C" w:rsidRDefault="00F1426C" w:rsidP="00F1426C">
      <w:r>
        <w:t>Most softwar</w:t>
      </w:r>
      <w:r w:rsidR="00D57C12">
        <w:t xml:space="preserve">e that </w:t>
      </w:r>
      <w:proofErr w:type="gramStart"/>
      <w:r w:rsidR="00D57C12">
        <w:t>are</w:t>
      </w:r>
      <w:proofErr w:type="gramEnd"/>
      <w:r>
        <w:t xml:space="preserve"> installed in Windows are saved in the Program Files folder. For GPX Manager, it is recommended that the </w:t>
      </w:r>
      <w:r w:rsidR="00394C60">
        <w:t>software</w:t>
      </w:r>
      <w:r>
        <w:t xml:space="preserve"> is installed separately in </w:t>
      </w:r>
      <w:r w:rsidR="00394C60">
        <w:t xml:space="preserve">its own folder. You could save it in </w:t>
      </w:r>
      <w:r w:rsidR="00394C60" w:rsidRPr="00394C60">
        <w:rPr>
          <w:b/>
        </w:rPr>
        <w:t>c:\GPXManager</w:t>
      </w:r>
      <w:r w:rsidR="00394C60">
        <w:t xml:space="preserve"> or </w:t>
      </w:r>
      <w:r w:rsidR="00394C60" w:rsidRPr="00394C60">
        <w:rPr>
          <w:b/>
        </w:rPr>
        <w:t>c:\GPX</w:t>
      </w:r>
      <w:r w:rsidR="00394C60">
        <w:t xml:space="preserve"> or any other </w:t>
      </w:r>
      <w:r w:rsidR="00D57C12">
        <w:t>folder name</w:t>
      </w:r>
      <w:r w:rsidR="00394C60">
        <w:t xml:space="preserve"> that you want. What is important is that by installing it in its own folder, it makes it easy to locate and update.</w:t>
      </w:r>
    </w:p>
    <w:p w:rsidR="00A850FE" w:rsidRDefault="00A850FE" w:rsidP="00A850FE">
      <w:pPr>
        <w:pStyle w:val="Heading3"/>
      </w:pPr>
      <w:r>
        <w:t>Setting up GPX Manager</w:t>
      </w:r>
    </w:p>
    <w:p w:rsidR="00394C60" w:rsidRDefault="006F1FF3" w:rsidP="00F1426C">
      <w:r>
        <w:t xml:space="preserve">The first time GPX Manager is opened, it needs to be setup.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878"/>
        <w:gridCol w:w="5760"/>
      </w:tblGrid>
      <w:tr w:rsidR="006F1FF3" w:rsidTr="00BE182F">
        <w:tc>
          <w:tcPr>
            <w:tcW w:w="4878" w:type="dxa"/>
          </w:tcPr>
          <w:p w:rsidR="006F1FF3" w:rsidRDefault="006F1FF3" w:rsidP="006F1FF3">
            <w:pPr>
              <w:pStyle w:val="ListParagraph"/>
              <w:numPr>
                <w:ilvl w:val="0"/>
                <w:numId w:val="4"/>
              </w:numPr>
            </w:pPr>
            <w:r>
              <w:t>Click on the setup button</w:t>
            </w:r>
          </w:p>
        </w:tc>
        <w:tc>
          <w:tcPr>
            <w:tcW w:w="5760" w:type="dxa"/>
          </w:tcPr>
          <w:p w:rsidR="006F1FF3" w:rsidRDefault="006F1FF3" w:rsidP="00F1426C">
            <w:r w:rsidRPr="006F1FF3">
              <w:rPr>
                <w:noProof/>
              </w:rPr>
              <w:drawing>
                <wp:inline distT="0" distB="0" distL="0" distR="0">
                  <wp:extent cx="2674620" cy="1104900"/>
                  <wp:effectExtent l="19050" t="0" r="0" b="0"/>
                  <wp:docPr id="2" name="Picture 0" descr="setup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 button.jpg"/>
                          <pic:cNvPicPr/>
                        </pic:nvPicPr>
                        <pic:blipFill>
                          <a:blip r:embed="rId8" cstate="print"/>
                          <a:stretch>
                            <a:fillRect/>
                          </a:stretch>
                        </pic:blipFill>
                        <pic:spPr>
                          <a:xfrm>
                            <a:off x="0" y="0"/>
                            <a:ext cx="2674620" cy="1104900"/>
                          </a:xfrm>
                          <a:prstGeom prst="rect">
                            <a:avLst/>
                          </a:prstGeom>
                        </pic:spPr>
                      </pic:pic>
                    </a:graphicData>
                  </a:graphic>
                </wp:inline>
              </w:drawing>
            </w:r>
          </w:p>
        </w:tc>
      </w:tr>
      <w:tr w:rsidR="006F1FF3" w:rsidTr="00BE182F">
        <w:tc>
          <w:tcPr>
            <w:tcW w:w="4878" w:type="dxa"/>
          </w:tcPr>
          <w:p w:rsidR="006F1FF3" w:rsidRDefault="006F1FF3" w:rsidP="006F1FF3">
            <w:pPr>
              <w:pStyle w:val="ListParagraph"/>
              <w:numPr>
                <w:ilvl w:val="0"/>
                <w:numId w:val="4"/>
              </w:numPr>
            </w:pPr>
            <w:r>
              <w:lastRenderedPageBreak/>
              <w:t>Provide the needed information</w:t>
            </w:r>
          </w:p>
          <w:p w:rsidR="006F1FF3" w:rsidRDefault="006F1FF3" w:rsidP="006F1FF3"/>
          <w:p w:rsidR="006F1FF3" w:rsidRDefault="006F1FF3" w:rsidP="006F1FF3">
            <w:pPr>
              <w:pStyle w:val="ListParagraph"/>
              <w:numPr>
                <w:ilvl w:val="0"/>
                <w:numId w:val="5"/>
              </w:numPr>
            </w:pPr>
            <w:r>
              <w:t>GPX folder in computer – this is where backup of GPX files are saved in the computer</w:t>
            </w:r>
          </w:p>
          <w:p w:rsidR="006F1FF3" w:rsidRPr="006F1FF3" w:rsidRDefault="006F1FF3" w:rsidP="006F1FF3">
            <w:pPr>
              <w:pStyle w:val="ListParagraph"/>
              <w:numPr>
                <w:ilvl w:val="0"/>
                <w:numId w:val="5"/>
              </w:numPr>
            </w:pPr>
            <w:r>
              <w:t xml:space="preserve">GPX folder in device – this is the folder in the GPS where GPX files are saved. For Garmin devices, use: </w:t>
            </w:r>
            <w:r w:rsidRPr="006F1FF3">
              <w:rPr>
                <w:b/>
              </w:rPr>
              <w:t>Garmin\GPX</w:t>
            </w:r>
          </w:p>
          <w:p w:rsidR="006F1FF3" w:rsidRDefault="006F1FF3" w:rsidP="006F1FF3">
            <w:pPr>
              <w:pStyle w:val="ListParagraph"/>
              <w:numPr>
                <w:ilvl w:val="0"/>
                <w:numId w:val="5"/>
              </w:numPr>
            </w:pPr>
            <w:r>
              <w:t xml:space="preserve">Path to backend database – locate the MDB file where data </w:t>
            </w:r>
            <w:r w:rsidR="008B2308">
              <w:t xml:space="preserve">in GPX Manager is saved. </w:t>
            </w:r>
          </w:p>
          <w:p w:rsidR="00624BE3" w:rsidRDefault="008B2308" w:rsidP="008B2308">
            <w:pPr>
              <w:pStyle w:val="ListParagraph"/>
              <w:numPr>
                <w:ilvl w:val="0"/>
                <w:numId w:val="5"/>
              </w:numPr>
            </w:pPr>
            <w:r>
              <w:t>Hours offset from GMT – this is the difference (in hours) your location is from Greenwich Mean Time or GMT. The Philippines is 8 hours ahead of GMT so the default value is 8.</w:t>
            </w:r>
            <w:r w:rsidR="00BE182F">
              <w:br/>
            </w:r>
            <w:r w:rsidR="00BE182F">
              <w:br/>
              <w:t>GPS stores time in GMT that is why this value is needed to bring GPS time to local time.</w:t>
            </w:r>
            <w:r w:rsidR="00BE182F">
              <w:br/>
            </w:r>
          </w:p>
          <w:p w:rsidR="00624BE3" w:rsidRDefault="00624BE3" w:rsidP="008B2308">
            <w:pPr>
              <w:pStyle w:val="ListParagraph"/>
              <w:numPr>
                <w:ilvl w:val="0"/>
                <w:numId w:val="5"/>
              </w:numPr>
            </w:pPr>
            <w:r>
              <w:t>Bing API Key – the API key is a piece of random looking text that enables GPX Manager to show maps that are provided by Microsoft BING.</w:t>
            </w:r>
          </w:p>
          <w:p w:rsidR="00624BE3" w:rsidRDefault="00624BE3" w:rsidP="008B2308">
            <w:pPr>
              <w:pStyle w:val="ListParagraph"/>
              <w:numPr>
                <w:ilvl w:val="0"/>
                <w:numId w:val="5"/>
              </w:numPr>
            </w:pPr>
            <w:r>
              <w:t>Number of latest trips to show – default is 5</w:t>
            </w:r>
          </w:p>
          <w:p w:rsidR="008B2308" w:rsidRDefault="00624BE3" w:rsidP="00BE182F">
            <w:pPr>
              <w:pStyle w:val="ListParagraph"/>
              <w:numPr>
                <w:ilvl w:val="0"/>
                <w:numId w:val="5"/>
              </w:numPr>
            </w:pPr>
            <w:r>
              <w:t>Number of latest GPX files to show – default is 5</w:t>
            </w:r>
          </w:p>
        </w:tc>
        <w:tc>
          <w:tcPr>
            <w:tcW w:w="5760" w:type="dxa"/>
          </w:tcPr>
          <w:p w:rsidR="006F1FF3" w:rsidRDefault="006F1FF3" w:rsidP="00F1426C">
            <w:r>
              <w:rPr>
                <w:noProof/>
              </w:rPr>
              <w:drawing>
                <wp:inline distT="0" distB="0" distL="0" distR="0">
                  <wp:extent cx="3444704" cy="2768600"/>
                  <wp:effectExtent l="19050" t="0" r="3346" b="0"/>
                  <wp:docPr id="3" name="Picture 2" descr="setrtings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rtings window.jpg"/>
                          <pic:cNvPicPr/>
                        </pic:nvPicPr>
                        <pic:blipFill>
                          <a:blip r:embed="rId9" cstate="print"/>
                          <a:stretch>
                            <a:fillRect/>
                          </a:stretch>
                        </pic:blipFill>
                        <pic:spPr>
                          <a:xfrm>
                            <a:off x="0" y="0"/>
                            <a:ext cx="3441920" cy="2766362"/>
                          </a:xfrm>
                          <a:prstGeom prst="rect">
                            <a:avLst/>
                          </a:prstGeom>
                        </pic:spPr>
                      </pic:pic>
                    </a:graphicData>
                  </a:graphic>
                </wp:inline>
              </w:drawing>
            </w:r>
          </w:p>
        </w:tc>
      </w:tr>
    </w:tbl>
    <w:p w:rsidR="006F1FF3" w:rsidRDefault="006F1FF3" w:rsidP="00F1426C"/>
    <w:p w:rsidR="00226BC2" w:rsidRDefault="00226BC2" w:rsidP="00226BC2">
      <w:pPr>
        <w:pStyle w:val="Heading2"/>
      </w:pPr>
      <w:r>
        <w:t>What version of GPX Manager is installed</w:t>
      </w:r>
    </w:p>
    <w:p w:rsidR="00226BC2" w:rsidRDefault="00226BC2" w:rsidP="00F1426C">
      <w:r>
        <w:t>To find out what version of GPX Manager is installed in your computer you can either do: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08"/>
        <w:gridCol w:w="5508"/>
      </w:tblGrid>
      <w:tr w:rsidR="00226BC2" w:rsidTr="00226BC2">
        <w:tc>
          <w:tcPr>
            <w:tcW w:w="5508" w:type="dxa"/>
          </w:tcPr>
          <w:p w:rsidR="00226BC2" w:rsidRDefault="00226BC2" w:rsidP="00226BC2">
            <w:pPr>
              <w:pStyle w:val="ListParagraph"/>
              <w:numPr>
                <w:ilvl w:val="0"/>
                <w:numId w:val="41"/>
              </w:numPr>
            </w:pPr>
            <w:r>
              <w:t>Click on the selected icon in the toolbar</w:t>
            </w:r>
          </w:p>
        </w:tc>
        <w:tc>
          <w:tcPr>
            <w:tcW w:w="5508" w:type="dxa"/>
          </w:tcPr>
          <w:p w:rsidR="00226BC2" w:rsidRDefault="00226BC2" w:rsidP="00F1426C">
            <w:r>
              <w:rPr>
                <w:noProof/>
              </w:rPr>
              <w:drawing>
                <wp:inline distT="0" distB="0" distL="0" distR="0">
                  <wp:extent cx="1657350" cy="566305"/>
                  <wp:effectExtent l="19050" t="0" r="0" b="0"/>
                  <wp:docPr id="69" name="Picture 68" descr="about toolba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toolbar button.jpg"/>
                          <pic:cNvPicPr/>
                        </pic:nvPicPr>
                        <pic:blipFill>
                          <a:blip r:embed="rId10" cstate="print"/>
                          <a:stretch>
                            <a:fillRect/>
                          </a:stretch>
                        </pic:blipFill>
                        <pic:spPr>
                          <a:xfrm>
                            <a:off x="0" y="0"/>
                            <a:ext cx="1656759" cy="566103"/>
                          </a:xfrm>
                          <a:prstGeom prst="rect">
                            <a:avLst/>
                          </a:prstGeom>
                        </pic:spPr>
                      </pic:pic>
                    </a:graphicData>
                  </a:graphic>
                </wp:inline>
              </w:drawing>
            </w:r>
          </w:p>
          <w:p w:rsidR="00226BC2" w:rsidRDefault="00226BC2" w:rsidP="00F1426C"/>
        </w:tc>
      </w:tr>
      <w:tr w:rsidR="00226BC2" w:rsidTr="00226BC2">
        <w:tc>
          <w:tcPr>
            <w:tcW w:w="5508" w:type="dxa"/>
          </w:tcPr>
          <w:p w:rsidR="00226BC2" w:rsidRDefault="00226BC2" w:rsidP="00226BC2">
            <w:pPr>
              <w:pStyle w:val="ListParagraph"/>
              <w:numPr>
                <w:ilvl w:val="0"/>
                <w:numId w:val="41"/>
              </w:numPr>
            </w:pPr>
            <w:r>
              <w:t xml:space="preserve">Click on </w:t>
            </w:r>
            <w:r w:rsidRPr="00226BC2">
              <w:rPr>
                <w:b/>
              </w:rPr>
              <w:t>Help</w:t>
            </w:r>
            <w:r>
              <w:t xml:space="preserve"> then </w:t>
            </w:r>
            <w:r w:rsidRPr="00226BC2">
              <w:rPr>
                <w:b/>
              </w:rPr>
              <w:t>About</w:t>
            </w:r>
            <w:r>
              <w:t xml:space="preserve"> in the menu</w:t>
            </w:r>
          </w:p>
        </w:tc>
        <w:tc>
          <w:tcPr>
            <w:tcW w:w="5508" w:type="dxa"/>
          </w:tcPr>
          <w:p w:rsidR="00226BC2" w:rsidRDefault="00226BC2" w:rsidP="00F1426C">
            <w:r>
              <w:rPr>
                <w:noProof/>
              </w:rPr>
              <w:drawing>
                <wp:inline distT="0" distB="0" distL="0" distR="0">
                  <wp:extent cx="1733550" cy="623421"/>
                  <wp:effectExtent l="19050" t="0" r="0" b="0"/>
                  <wp:docPr id="70" name="Picture 69" descr="about menu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menu item.jpg"/>
                          <pic:cNvPicPr/>
                        </pic:nvPicPr>
                        <pic:blipFill>
                          <a:blip r:embed="rId11" cstate="print"/>
                          <a:stretch>
                            <a:fillRect/>
                          </a:stretch>
                        </pic:blipFill>
                        <pic:spPr>
                          <a:xfrm>
                            <a:off x="0" y="0"/>
                            <a:ext cx="1733550" cy="623421"/>
                          </a:xfrm>
                          <a:prstGeom prst="rect">
                            <a:avLst/>
                          </a:prstGeom>
                        </pic:spPr>
                      </pic:pic>
                    </a:graphicData>
                  </a:graphic>
                </wp:inline>
              </w:drawing>
            </w:r>
          </w:p>
          <w:p w:rsidR="00226BC2" w:rsidRDefault="00226BC2" w:rsidP="00F1426C"/>
        </w:tc>
      </w:tr>
      <w:tr w:rsidR="00226BC2" w:rsidTr="00226BC2">
        <w:tc>
          <w:tcPr>
            <w:tcW w:w="5508" w:type="dxa"/>
          </w:tcPr>
          <w:p w:rsidR="00226BC2" w:rsidRDefault="00226BC2" w:rsidP="00874019">
            <w:pPr>
              <w:ind w:left="360"/>
            </w:pPr>
            <w:r>
              <w:t>The following window will open</w:t>
            </w:r>
            <w:r w:rsidR="00874019">
              <w:br/>
            </w:r>
          </w:p>
        </w:tc>
        <w:tc>
          <w:tcPr>
            <w:tcW w:w="5508" w:type="dxa"/>
          </w:tcPr>
          <w:p w:rsidR="00226BC2" w:rsidRDefault="00226BC2" w:rsidP="00F1426C">
            <w:pPr>
              <w:rPr>
                <w:noProof/>
              </w:rPr>
            </w:pPr>
            <w:r>
              <w:rPr>
                <w:noProof/>
              </w:rPr>
              <w:drawing>
                <wp:inline distT="0" distB="0" distL="0" distR="0">
                  <wp:extent cx="1807845" cy="2080260"/>
                  <wp:effectExtent l="19050" t="0" r="1905" b="0"/>
                  <wp:docPr id="71" name="Picture 70" descr="about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window.jpg"/>
                          <pic:cNvPicPr/>
                        </pic:nvPicPr>
                        <pic:blipFill>
                          <a:blip r:embed="rId12" cstate="print"/>
                          <a:stretch>
                            <a:fillRect/>
                          </a:stretch>
                        </pic:blipFill>
                        <pic:spPr>
                          <a:xfrm>
                            <a:off x="0" y="0"/>
                            <a:ext cx="1807845" cy="2080260"/>
                          </a:xfrm>
                          <a:prstGeom prst="rect">
                            <a:avLst/>
                          </a:prstGeom>
                        </pic:spPr>
                      </pic:pic>
                    </a:graphicData>
                  </a:graphic>
                </wp:inline>
              </w:drawing>
            </w:r>
          </w:p>
        </w:tc>
      </w:tr>
    </w:tbl>
    <w:p w:rsidR="006F1FF3" w:rsidRDefault="008B2308" w:rsidP="008B2308">
      <w:pPr>
        <w:pStyle w:val="Heading2"/>
      </w:pPr>
      <w:r>
        <w:lastRenderedPageBreak/>
        <w:t>Enrolling GPS devices to the database</w:t>
      </w:r>
    </w:p>
    <w:p w:rsidR="008B2308" w:rsidDel="00A850FE" w:rsidRDefault="008B2308" w:rsidP="008B2308">
      <w:pPr>
        <w:rPr>
          <w:del w:id="0" w:author="Raffy Martinez" w:date="2020-12-01T14:17:00Z"/>
        </w:rPr>
      </w:pPr>
      <w:del w:id="1" w:author="Raffy Martinez" w:date="2020-12-01T14:17:00Z">
        <w:r w:rsidDel="00A850FE">
          <w:delText>The serial numbers and device names of each GPS unit need to be saved in the database. This is done once for each device by enrolling them.</w:delText>
        </w:r>
      </w:del>
    </w:p>
    <w:p w:rsidR="00A850FE" w:rsidRDefault="00A850FE" w:rsidP="008B2308">
      <w:pPr>
        <w:rPr>
          <w:ins w:id="2" w:author="Raffy Martinez" w:date="2020-12-01T14:17:00Z"/>
        </w:rPr>
      </w:pPr>
      <w:ins w:id="3" w:author="Raffy Martinez" w:date="2020-12-01T14:17:00Z">
        <w:r>
          <w:t xml:space="preserve">Enrolling GPS units to the application involves 2 steps. </w:t>
        </w:r>
      </w:ins>
    </w:p>
    <w:p w:rsidR="0076167D" w:rsidRDefault="00A850FE" w:rsidP="0076167D">
      <w:pPr>
        <w:pStyle w:val="ListParagraph"/>
        <w:numPr>
          <w:ilvl w:val="0"/>
          <w:numId w:val="45"/>
        </w:numPr>
        <w:rPr>
          <w:ins w:id="4" w:author="Raffy Martinez" w:date="2020-12-01T14:18:00Z"/>
        </w:rPr>
        <w:pPrChange w:id="5" w:author="Raffy Martinez" w:date="2020-12-01T14:18:00Z">
          <w:pPr/>
        </w:pPrChange>
      </w:pPr>
      <w:ins w:id="6" w:author="Raffy Martinez" w:date="2020-12-01T14:18:00Z">
        <w:r>
          <w:t>Creating a special, empty file in the root directory of the GPS drive that will serve as a unique identifier of the GPS unit</w:t>
        </w:r>
      </w:ins>
    </w:p>
    <w:p w:rsidR="0076167D" w:rsidRDefault="00A850FE" w:rsidP="0076167D">
      <w:pPr>
        <w:pStyle w:val="ListParagraph"/>
        <w:numPr>
          <w:ilvl w:val="0"/>
          <w:numId w:val="45"/>
        </w:numPr>
        <w:rPr>
          <w:ins w:id="7" w:author="Raffy Martinez" w:date="2020-12-01T14:17:00Z"/>
        </w:rPr>
        <w:pPrChange w:id="8" w:author="Raffy Martinez" w:date="2020-12-01T14:18:00Z">
          <w:pPr/>
        </w:pPrChange>
      </w:pPr>
      <w:ins w:id="9" w:author="Raffy Martinez" w:date="2020-12-01T14:19:00Z">
        <w:r>
          <w:t>Inputting GPS details so that these are saved to the database</w:t>
        </w:r>
      </w:ins>
      <w:ins w:id="10" w:author="Raffy Martinez" w:date="2020-12-01T14:43:00Z">
        <w:r w:rsidR="00CB41B7">
          <w:br/>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18"/>
        <w:gridCol w:w="5977"/>
      </w:tblGrid>
      <w:tr w:rsidR="008B2308" w:rsidTr="00C81B2A">
        <w:tc>
          <w:tcPr>
            <w:tcW w:w="4518" w:type="dxa"/>
          </w:tcPr>
          <w:p w:rsidR="008B2308" w:rsidRDefault="008B2308" w:rsidP="008B2308">
            <w:pPr>
              <w:pStyle w:val="ListParagraph"/>
              <w:numPr>
                <w:ilvl w:val="0"/>
                <w:numId w:val="6"/>
              </w:numPr>
            </w:pPr>
            <w:r>
              <w:t>Connect one GPS unit to the computer using USB cable. To avoid confusion, enroll only one GPS unit at a time</w:t>
            </w:r>
          </w:p>
          <w:p w:rsidR="008B2308" w:rsidRDefault="008B2308" w:rsidP="008B2308">
            <w:pPr>
              <w:ind w:left="360"/>
            </w:pPr>
          </w:p>
        </w:tc>
        <w:tc>
          <w:tcPr>
            <w:tcW w:w="5940" w:type="dxa"/>
          </w:tcPr>
          <w:p w:rsidR="008B2308" w:rsidRDefault="008B2308" w:rsidP="008B2308"/>
        </w:tc>
      </w:tr>
      <w:tr w:rsidR="008B2308" w:rsidTr="00C81B2A">
        <w:tc>
          <w:tcPr>
            <w:tcW w:w="4518" w:type="dxa"/>
          </w:tcPr>
          <w:p w:rsidR="008B2308" w:rsidRDefault="008B2308" w:rsidP="008B2308">
            <w:pPr>
              <w:pStyle w:val="ListParagraph"/>
              <w:numPr>
                <w:ilvl w:val="0"/>
                <w:numId w:val="6"/>
              </w:numPr>
            </w:pPr>
            <w:r>
              <w:t>Press the Scan USB devices button</w:t>
            </w:r>
          </w:p>
        </w:tc>
        <w:tc>
          <w:tcPr>
            <w:tcW w:w="5940" w:type="dxa"/>
          </w:tcPr>
          <w:p w:rsidR="008B2308" w:rsidRDefault="008B2308" w:rsidP="008B2308">
            <w:r>
              <w:rPr>
                <w:noProof/>
              </w:rPr>
              <w:drawing>
                <wp:inline distT="0" distB="0" distL="0" distR="0">
                  <wp:extent cx="2369820" cy="1097280"/>
                  <wp:effectExtent l="19050" t="0" r="0" b="0"/>
                  <wp:docPr id="4" name="Picture 3" descr="scan USB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USB button.jpg"/>
                          <pic:cNvPicPr/>
                        </pic:nvPicPr>
                        <pic:blipFill>
                          <a:blip r:embed="rId13" cstate="print"/>
                          <a:stretch>
                            <a:fillRect/>
                          </a:stretch>
                        </pic:blipFill>
                        <pic:spPr>
                          <a:xfrm>
                            <a:off x="0" y="0"/>
                            <a:ext cx="2369820" cy="1097280"/>
                          </a:xfrm>
                          <a:prstGeom prst="rect">
                            <a:avLst/>
                          </a:prstGeom>
                        </pic:spPr>
                      </pic:pic>
                    </a:graphicData>
                  </a:graphic>
                </wp:inline>
              </w:drawing>
            </w:r>
          </w:p>
          <w:p w:rsidR="00C81B2A" w:rsidRDefault="00C81B2A" w:rsidP="008B2308"/>
        </w:tc>
      </w:tr>
      <w:tr w:rsidR="008B2308" w:rsidTr="00C81B2A">
        <w:tc>
          <w:tcPr>
            <w:tcW w:w="4518" w:type="dxa"/>
          </w:tcPr>
          <w:p w:rsidR="008B2308" w:rsidRDefault="0035132E" w:rsidP="00A850FE">
            <w:pPr>
              <w:pStyle w:val="ListParagraph"/>
              <w:numPr>
                <w:ilvl w:val="0"/>
                <w:numId w:val="6"/>
              </w:numPr>
            </w:pPr>
            <w:r>
              <w:t>The device that is recognized by windows is shown</w:t>
            </w:r>
            <w:r w:rsidR="005F0C86">
              <w:t xml:space="preserve"> in the Devices tree view.</w:t>
            </w:r>
            <w:ins w:id="11" w:author="Raffy Martinez" w:date="2020-12-01T14:22:00Z">
              <w:r w:rsidR="00A850FE">
                <w:br/>
              </w:r>
              <w:r w:rsidR="00A850FE">
                <w:br/>
                <w:t xml:space="preserve">Click the name of the detected device as shown </w:t>
              </w:r>
            </w:ins>
            <w:ins w:id="12" w:author="Raffy Martinez" w:date="2020-12-01T14:23:00Z">
              <w:r w:rsidR="00A850FE">
                <w:t>i</w:t>
              </w:r>
            </w:ins>
            <w:ins w:id="13" w:author="Raffy Martinez" w:date="2020-12-01T14:22:00Z">
              <w:r w:rsidR="00A850FE">
                <w:t>n our exampl</w:t>
              </w:r>
            </w:ins>
            <w:ins w:id="14" w:author="Raffy Martinez" w:date="2020-12-01T14:23:00Z">
              <w:r w:rsidR="00A850FE">
                <w:t>e to the right</w:t>
              </w:r>
            </w:ins>
          </w:p>
        </w:tc>
        <w:tc>
          <w:tcPr>
            <w:tcW w:w="5940" w:type="dxa"/>
          </w:tcPr>
          <w:p w:rsidR="0035132E" w:rsidRDefault="0035132E" w:rsidP="008B2308">
            <w:pPr>
              <w:rPr>
                <w:noProof/>
              </w:rPr>
            </w:pPr>
            <w:r>
              <w:rPr>
                <w:noProof/>
              </w:rPr>
              <w:drawing>
                <wp:inline distT="0" distB="0" distL="0" distR="0">
                  <wp:extent cx="2410883" cy="1247681"/>
                  <wp:effectExtent l="19050" t="0" r="8467" b="0"/>
                  <wp:docPr id="5" name="Picture 4" descr="Recognized device with dr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gnized device with drive.jpg"/>
                          <pic:cNvPicPr/>
                        </pic:nvPicPr>
                        <pic:blipFill>
                          <a:blip r:embed="rId14" cstate="print"/>
                          <a:stretch>
                            <a:fillRect/>
                          </a:stretch>
                        </pic:blipFill>
                        <pic:spPr>
                          <a:xfrm>
                            <a:off x="0" y="0"/>
                            <a:ext cx="2411967" cy="1248242"/>
                          </a:xfrm>
                          <a:prstGeom prst="rect">
                            <a:avLst/>
                          </a:prstGeom>
                        </pic:spPr>
                      </pic:pic>
                    </a:graphicData>
                  </a:graphic>
                </wp:inline>
              </w:drawing>
            </w:r>
          </w:p>
          <w:p w:rsidR="00D85032" w:rsidRDefault="00D85032" w:rsidP="008B2308">
            <w:pPr>
              <w:rPr>
                <w:noProof/>
              </w:rPr>
            </w:pPr>
          </w:p>
        </w:tc>
      </w:tr>
      <w:tr w:rsidR="00A850FE" w:rsidTr="00C81B2A">
        <w:trPr>
          <w:ins w:id="15" w:author="Raffy Martinez" w:date="2020-12-01T14:20:00Z"/>
        </w:trPr>
        <w:tc>
          <w:tcPr>
            <w:tcW w:w="4518" w:type="dxa"/>
          </w:tcPr>
          <w:p w:rsidR="00A850FE" w:rsidRDefault="00A850FE" w:rsidP="008B2308">
            <w:pPr>
              <w:pStyle w:val="ListParagraph"/>
              <w:numPr>
                <w:ilvl w:val="0"/>
                <w:numId w:val="6"/>
              </w:numPr>
              <w:rPr>
                <w:ins w:id="16" w:author="Raffy Martinez" w:date="2020-12-01T14:20:00Z"/>
              </w:rPr>
            </w:pPr>
            <w:ins w:id="17" w:author="Raffy Martinez" w:date="2020-12-01T14:23:00Z">
              <w:r>
                <w:t xml:space="preserve">We </w:t>
              </w:r>
            </w:ins>
            <w:ins w:id="18" w:author="Raffy Martinez" w:date="2020-12-01T14:30:00Z">
              <w:r w:rsidR="0049046F">
                <w:t xml:space="preserve">are informed that a </w:t>
              </w:r>
              <w:proofErr w:type="spellStart"/>
              <w:r w:rsidR="0049046F">
                <w:t>gpsid</w:t>
              </w:r>
              <w:proofErr w:type="spellEnd"/>
              <w:r w:rsidR="0049046F">
                <w:t xml:space="preserve"> file is missing. Click on the button to create a </w:t>
              </w:r>
              <w:proofErr w:type="spellStart"/>
              <w:r w:rsidR="0049046F">
                <w:t>gpsid</w:t>
              </w:r>
              <w:proofErr w:type="spellEnd"/>
              <w:r w:rsidR="0049046F">
                <w:t xml:space="preserve"> file.</w:t>
              </w:r>
            </w:ins>
          </w:p>
        </w:tc>
        <w:tc>
          <w:tcPr>
            <w:tcW w:w="5940" w:type="dxa"/>
          </w:tcPr>
          <w:p w:rsidR="00A850FE" w:rsidRDefault="00073C55" w:rsidP="008B2308">
            <w:pPr>
              <w:rPr>
                <w:ins w:id="19" w:author="Raffy Martinez" w:date="2020-12-01T14:31:00Z"/>
                <w:noProof/>
              </w:rPr>
            </w:pPr>
            <w:ins w:id="20" w:author="Raffy Martinez" w:date="2020-12-01T14:31:00Z">
              <w:r>
                <w:rPr>
                  <w:noProof/>
                </w:rPr>
                <w:drawing>
                  <wp:inline distT="0" distB="0" distL="0" distR="0">
                    <wp:extent cx="3509010" cy="1156529"/>
                    <wp:effectExtent l="19050" t="0" r="0" b="0"/>
                    <wp:docPr id="72" name="Picture 71" descr="required gpsid missing lab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red gpsid missing label.jpg"/>
                            <pic:cNvPicPr/>
                          </pic:nvPicPr>
                          <pic:blipFill>
                            <a:blip r:embed="rId15" cstate="print"/>
                            <a:stretch>
                              <a:fillRect/>
                            </a:stretch>
                          </pic:blipFill>
                          <pic:spPr>
                            <a:xfrm>
                              <a:off x="0" y="0"/>
                              <a:ext cx="3511201" cy="1157251"/>
                            </a:xfrm>
                            <a:prstGeom prst="rect">
                              <a:avLst/>
                            </a:prstGeom>
                          </pic:spPr>
                        </pic:pic>
                      </a:graphicData>
                    </a:graphic>
                  </wp:inline>
                </w:drawing>
              </w:r>
            </w:ins>
          </w:p>
          <w:p w:rsidR="0049046F" w:rsidRDefault="0049046F" w:rsidP="008B2308">
            <w:pPr>
              <w:rPr>
                <w:ins w:id="21" w:author="Raffy Martinez" w:date="2020-12-01T14:20:00Z"/>
                <w:noProof/>
              </w:rPr>
            </w:pPr>
          </w:p>
        </w:tc>
      </w:tr>
      <w:tr w:rsidR="0049046F" w:rsidTr="00C81B2A">
        <w:trPr>
          <w:ins w:id="22" w:author="Raffy Martinez" w:date="2020-12-01T14:31:00Z"/>
        </w:trPr>
        <w:tc>
          <w:tcPr>
            <w:tcW w:w="4518" w:type="dxa"/>
          </w:tcPr>
          <w:p w:rsidR="0049046F" w:rsidRDefault="0049046F" w:rsidP="00CB41B7">
            <w:pPr>
              <w:pStyle w:val="ListParagraph"/>
              <w:numPr>
                <w:ilvl w:val="0"/>
                <w:numId w:val="6"/>
              </w:numPr>
              <w:rPr>
                <w:ins w:id="23" w:author="Raffy Martinez" w:date="2020-12-01T14:31:00Z"/>
              </w:rPr>
            </w:pPr>
            <w:ins w:id="24" w:author="Raffy Martinez" w:date="2020-12-01T14:32:00Z">
              <w:r>
                <w:t xml:space="preserve">A window will open that allows us to create a </w:t>
              </w:r>
              <w:proofErr w:type="spellStart"/>
              <w:r>
                <w:t>gpsid</w:t>
              </w:r>
              <w:proofErr w:type="spellEnd"/>
              <w:r>
                <w:t xml:space="preserve"> file.</w:t>
              </w:r>
              <w:r>
                <w:br/>
              </w:r>
              <w:r>
                <w:br/>
              </w:r>
            </w:ins>
            <w:ins w:id="25" w:author="Raffy Martinez" w:date="2020-12-01T14:33:00Z">
              <w:r>
                <w:t xml:space="preserve">In the space provided, we input the unique identifier of the GPS. A good choice for </w:t>
              </w:r>
              <w:proofErr w:type="spellStart"/>
              <w:r>
                <w:t>gpsid</w:t>
              </w:r>
              <w:proofErr w:type="spellEnd"/>
              <w:r>
                <w:t xml:space="preserve"> is the assigned name of the unit, preferably without spaces.</w:t>
              </w:r>
            </w:ins>
            <w:ins w:id="26" w:author="Raffy Martinez" w:date="2020-12-01T14:35:00Z">
              <w:r>
                <w:br/>
              </w:r>
              <w:r>
                <w:br/>
              </w:r>
            </w:ins>
            <w:ins w:id="27" w:author="Raffy Martinez" w:date="2020-12-01T14:36:00Z">
              <w:r>
                <w:t xml:space="preserve">If the </w:t>
              </w:r>
              <w:proofErr w:type="spellStart"/>
              <w:r>
                <w:t>gpsid</w:t>
              </w:r>
              <w:proofErr w:type="spellEnd"/>
              <w:r>
                <w:t xml:space="preserve"> is accepted, </w:t>
              </w:r>
            </w:ins>
            <w:ins w:id="28" w:author="Raffy Martinez" w:date="2020-12-01T14:43:00Z">
              <w:r w:rsidR="00CB41B7">
                <w:t>the next step is</w:t>
              </w:r>
            </w:ins>
            <w:ins w:id="29" w:author="Raffy Martinez" w:date="2020-12-01T14:36:00Z">
              <w:r>
                <w:t xml:space="preserve"> to provide the details of the </w:t>
              </w:r>
            </w:ins>
            <w:ins w:id="30" w:author="Raffy Martinez" w:date="2020-12-01T14:44:00Z">
              <w:r w:rsidR="00CB41B7">
                <w:t>unit</w:t>
              </w:r>
              <w:r w:rsidR="00CB41B7">
                <w:br/>
              </w:r>
            </w:ins>
            <w:ins w:id="31" w:author="Raffy Martinez" w:date="2020-12-01T14:36:00Z">
              <w:r>
                <w:br/>
              </w:r>
            </w:ins>
            <w:ins w:id="32" w:author="Raffy Martinez" w:date="2020-12-01T14:44:00Z">
              <w:r w:rsidR="00CB41B7">
                <w:br/>
              </w:r>
              <w:r w:rsidR="00CB41B7">
                <w:br/>
              </w:r>
            </w:ins>
            <w:ins w:id="33" w:author="Raffy Martinez" w:date="2020-12-01T14:45:00Z">
              <w:r w:rsidR="008A25BE">
                <w:br/>
              </w:r>
              <w:r w:rsidR="008A25BE">
                <w:br/>
              </w:r>
              <w:r w:rsidR="008A25BE">
                <w:lastRenderedPageBreak/>
                <w:br/>
              </w:r>
            </w:ins>
            <w:ins w:id="34" w:author="Raffy Martinez" w:date="2020-12-01T14:36:00Z">
              <w:r>
                <w:br/>
              </w:r>
            </w:ins>
          </w:p>
        </w:tc>
        <w:tc>
          <w:tcPr>
            <w:tcW w:w="5940" w:type="dxa"/>
          </w:tcPr>
          <w:p w:rsidR="0049046F" w:rsidRDefault="00073C55" w:rsidP="008B2308">
            <w:pPr>
              <w:rPr>
                <w:ins w:id="35" w:author="Raffy Martinez" w:date="2020-12-01T14:35:00Z"/>
                <w:noProof/>
              </w:rPr>
            </w:pPr>
            <w:ins w:id="36" w:author="Raffy Martinez" w:date="2020-12-01T14:35:00Z">
              <w:r>
                <w:rPr>
                  <w:noProof/>
                </w:rPr>
                <w:lastRenderedPageBreak/>
                <w:drawing>
                  <wp:inline distT="0" distB="0" distL="0" distR="0">
                    <wp:extent cx="2480310" cy="1182420"/>
                    <wp:effectExtent l="19050" t="0" r="0" b="0"/>
                    <wp:docPr id="73" name="Picture 72" descr="gpsid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sid window.jpg"/>
                            <pic:cNvPicPr/>
                          </pic:nvPicPr>
                          <pic:blipFill>
                            <a:blip r:embed="rId16" cstate="print"/>
                            <a:stretch>
                              <a:fillRect/>
                            </a:stretch>
                          </pic:blipFill>
                          <pic:spPr>
                            <a:xfrm>
                              <a:off x="0" y="0"/>
                              <a:ext cx="2480310" cy="1182420"/>
                            </a:xfrm>
                            <a:prstGeom prst="rect">
                              <a:avLst/>
                            </a:prstGeom>
                          </pic:spPr>
                        </pic:pic>
                      </a:graphicData>
                    </a:graphic>
                  </wp:inline>
                </w:drawing>
              </w:r>
            </w:ins>
          </w:p>
          <w:p w:rsidR="0049046F" w:rsidRDefault="0049046F" w:rsidP="008B2308">
            <w:pPr>
              <w:rPr>
                <w:ins w:id="37" w:author="Raffy Martinez" w:date="2020-12-01T14:31:00Z"/>
                <w:noProof/>
              </w:rPr>
            </w:pPr>
          </w:p>
        </w:tc>
      </w:tr>
      <w:tr w:rsidR="0035132E" w:rsidTr="00C81B2A">
        <w:tc>
          <w:tcPr>
            <w:tcW w:w="4518" w:type="dxa"/>
          </w:tcPr>
          <w:p w:rsidR="0035132E" w:rsidRDefault="0035132E" w:rsidP="008B2308">
            <w:pPr>
              <w:pStyle w:val="ListParagraph"/>
              <w:numPr>
                <w:ilvl w:val="0"/>
                <w:numId w:val="6"/>
              </w:numPr>
            </w:pPr>
            <w:r>
              <w:lastRenderedPageBreak/>
              <w:t>Fill up the form that is asking for information about the plugged GPS</w:t>
            </w:r>
          </w:p>
          <w:p w:rsidR="0035132E" w:rsidRDefault="0035132E" w:rsidP="0035132E">
            <w:pPr>
              <w:ind w:left="360"/>
            </w:pPr>
          </w:p>
          <w:p w:rsidR="0035132E" w:rsidRDefault="0035132E" w:rsidP="0035132E">
            <w:pPr>
              <w:ind w:left="360"/>
            </w:pPr>
            <w:r>
              <w:t>Device name – the name that is assigned to the GPS</w:t>
            </w:r>
          </w:p>
          <w:p w:rsidR="0035132E" w:rsidRDefault="0035132E" w:rsidP="0035132E">
            <w:pPr>
              <w:ind w:left="360"/>
            </w:pPr>
          </w:p>
          <w:p w:rsidR="0035132E" w:rsidRDefault="0035132E" w:rsidP="0035132E">
            <w:pPr>
              <w:ind w:left="360"/>
            </w:pPr>
            <w:r>
              <w:t xml:space="preserve">Device code – a short code that will identify your GPS. </w:t>
            </w:r>
          </w:p>
          <w:p w:rsidR="0035132E" w:rsidRDefault="0035132E" w:rsidP="0035132E">
            <w:pPr>
              <w:ind w:left="360"/>
            </w:pPr>
          </w:p>
          <w:p w:rsidR="0035132E" w:rsidRDefault="0035132E" w:rsidP="0035132E">
            <w:pPr>
              <w:ind w:left="360"/>
            </w:pPr>
            <w:r>
              <w:t>Brand – select from the dropdown the GPS brand</w:t>
            </w:r>
          </w:p>
          <w:p w:rsidR="0035132E" w:rsidRDefault="0035132E" w:rsidP="0035132E">
            <w:pPr>
              <w:ind w:left="360"/>
            </w:pPr>
          </w:p>
          <w:p w:rsidR="0035132E" w:rsidRDefault="0035132E" w:rsidP="0035132E">
            <w:pPr>
              <w:ind w:left="360"/>
            </w:pPr>
            <w:r>
              <w:t>Model – select from the dropdown the GPS model</w:t>
            </w:r>
          </w:p>
          <w:p w:rsidR="0035132E" w:rsidRDefault="0035132E" w:rsidP="0035132E">
            <w:pPr>
              <w:ind w:left="360"/>
            </w:pPr>
          </w:p>
          <w:p w:rsidR="0035132E" w:rsidRDefault="0035132E" w:rsidP="0035132E">
            <w:pPr>
              <w:ind w:left="360"/>
            </w:pPr>
            <w:r>
              <w:t>Folder – the folder in the device where GPX data is saved.</w:t>
            </w:r>
          </w:p>
          <w:p w:rsidR="005F0C86" w:rsidRDefault="005F0C86" w:rsidP="0035132E">
            <w:pPr>
              <w:ind w:left="360"/>
            </w:pPr>
          </w:p>
          <w:p w:rsidR="005F0C86" w:rsidDel="008A25BE" w:rsidRDefault="005F0C86" w:rsidP="0035132E">
            <w:pPr>
              <w:ind w:left="360"/>
              <w:rPr>
                <w:del w:id="38" w:author="Raffy Martinez" w:date="2020-12-01T14:47:00Z"/>
              </w:rPr>
            </w:pPr>
            <w:r>
              <w:t>As seen</w:t>
            </w:r>
            <w:ins w:id="39" w:author="Raffy Martinez" w:date="2020-12-01T18:45:00Z">
              <w:r w:rsidR="00073C55">
                <w:t xml:space="preserve"> in our example</w:t>
              </w:r>
            </w:ins>
            <w:r>
              <w:t>,</w:t>
            </w:r>
            <w:ins w:id="40" w:author="Raffy Martinez" w:date="2020-12-01T14:46:00Z">
              <w:r w:rsidR="008A25BE">
                <w:t xml:space="preserve"> the</w:t>
              </w:r>
            </w:ins>
            <w:r>
              <w:t xml:space="preserve"> Device ID</w:t>
            </w:r>
            <w:ins w:id="41" w:author="Raffy Martinez" w:date="2020-12-01T14:46:00Z">
              <w:r w:rsidR="008A25BE">
                <w:t xml:space="preserve"> (which is the </w:t>
              </w:r>
              <w:proofErr w:type="spellStart"/>
              <w:r w:rsidR="008A25BE">
                <w:t>gpsid</w:t>
              </w:r>
              <w:proofErr w:type="spellEnd"/>
              <w:r w:rsidR="008A25BE">
                <w:t xml:space="preserve"> prov</w:t>
              </w:r>
            </w:ins>
            <w:ins w:id="42" w:author="Raffy Martinez" w:date="2020-12-01T14:47:00Z">
              <w:r w:rsidR="008A25BE">
                <w:t>i</w:t>
              </w:r>
            </w:ins>
            <w:ins w:id="43" w:author="Raffy Martinez" w:date="2020-12-01T14:46:00Z">
              <w:r w:rsidR="008A25BE">
                <w:t>de</w:t>
              </w:r>
            </w:ins>
            <w:ins w:id="44" w:author="Raffy Martinez" w:date="2020-12-01T14:47:00Z">
              <w:r w:rsidR="008A25BE">
                <w:t>d</w:t>
              </w:r>
            </w:ins>
            <w:ins w:id="45" w:author="Raffy Martinez" w:date="2020-12-01T14:46:00Z">
              <w:r w:rsidR="008A25BE">
                <w:t xml:space="preserve"> earlier)</w:t>
              </w:r>
            </w:ins>
            <w:r>
              <w:t xml:space="preserve"> is already detected by GPX Manager. </w:t>
            </w:r>
            <w:del w:id="46" w:author="Raffy Martinez" w:date="2020-12-01T14:47:00Z">
              <w:r w:rsidDel="008A25BE">
                <w:delText>This will be used as the primary ID of the device</w:delText>
              </w:r>
            </w:del>
          </w:p>
          <w:p w:rsidR="00003A8E" w:rsidRDefault="00003A8E" w:rsidP="0035132E">
            <w:pPr>
              <w:ind w:left="360"/>
            </w:pPr>
          </w:p>
          <w:p w:rsidR="005F0C86" w:rsidRDefault="005F0C86" w:rsidP="0035132E">
            <w:pPr>
              <w:ind w:left="360"/>
            </w:pPr>
          </w:p>
        </w:tc>
        <w:tc>
          <w:tcPr>
            <w:tcW w:w="5940" w:type="dxa"/>
          </w:tcPr>
          <w:p w:rsidR="0035132E" w:rsidDel="00073C55" w:rsidRDefault="0035132E" w:rsidP="008B2308">
            <w:pPr>
              <w:rPr>
                <w:del w:id="47" w:author="Raffy Martinez" w:date="2020-12-01T18:45:00Z"/>
                <w:noProof/>
              </w:rPr>
            </w:pPr>
          </w:p>
          <w:p w:rsidR="0035132E" w:rsidRDefault="0035132E" w:rsidP="008B2308">
            <w:pPr>
              <w:rPr>
                <w:noProof/>
              </w:rPr>
            </w:pPr>
            <w:r>
              <w:rPr>
                <w:noProof/>
              </w:rPr>
              <w:drawing>
                <wp:inline distT="0" distB="0" distL="0" distR="0">
                  <wp:extent cx="3638622" cy="2537460"/>
                  <wp:effectExtent l="19050" t="0" r="0" b="0"/>
                  <wp:docPr id="7" name="Picture 6" descr="form for GPS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 for GPS info.jpg"/>
                          <pic:cNvPicPr/>
                        </pic:nvPicPr>
                        <pic:blipFill>
                          <a:blip r:embed="rId17" cstate="print"/>
                          <a:stretch>
                            <a:fillRect/>
                          </a:stretch>
                        </pic:blipFill>
                        <pic:spPr>
                          <a:xfrm>
                            <a:off x="0" y="0"/>
                            <a:ext cx="3634406" cy="2534520"/>
                          </a:xfrm>
                          <a:prstGeom prst="rect">
                            <a:avLst/>
                          </a:prstGeom>
                        </pic:spPr>
                      </pic:pic>
                    </a:graphicData>
                  </a:graphic>
                </wp:inline>
              </w:drawing>
            </w:r>
          </w:p>
          <w:p w:rsidR="00D85032" w:rsidRDefault="00D85032" w:rsidP="008B2308">
            <w:pPr>
              <w:rPr>
                <w:noProof/>
              </w:rPr>
            </w:pPr>
          </w:p>
          <w:p w:rsidR="0035132E" w:rsidRDefault="0035132E" w:rsidP="008B2308">
            <w:pPr>
              <w:rPr>
                <w:noProof/>
              </w:rPr>
            </w:pPr>
          </w:p>
        </w:tc>
      </w:tr>
      <w:tr w:rsidR="0035132E" w:rsidTr="00C81B2A">
        <w:tc>
          <w:tcPr>
            <w:tcW w:w="4518" w:type="dxa"/>
          </w:tcPr>
          <w:p w:rsidR="0035132E" w:rsidRDefault="0035132E" w:rsidP="008B2308">
            <w:pPr>
              <w:pStyle w:val="ListParagraph"/>
              <w:numPr>
                <w:ilvl w:val="0"/>
                <w:numId w:val="6"/>
              </w:numPr>
            </w:pPr>
            <w:r>
              <w:t>When the GPS brand dropdown is empty, double click on the dropdown.</w:t>
            </w:r>
            <w:r w:rsidR="005F0C86">
              <w:br/>
            </w:r>
            <w:r w:rsidR="005F0C86">
              <w:br/>
              <w:t xml:space="preserve">A new window will open. </w:t>
            </w:r>
            <w:r w:rsidR="005F0C86">
              <w:br/>
            </w:r>
            <w:r w:rsidR="005F0C86">
              <w:br/>
            </w:r>
            <w:r>
              <w:t xml:space="preserve"> This </w:t>
            </w:r>
            <w:r w:rsidR="005F0C86">
              <w:t xml:space="preserve">new window will </w:t>
            </w:r>
            <w:r>
              <w:t>allow you to make a list of GPS brands</w:t>
            </w:r>
          </w:p>
          <w:p w:rsidR="00A27623" w:rsidRDefault="00A27623" w:rsidP="00A27623"/>
          <w:p w:rsidR="00A27623" w:rsidRDefault="00A27623" w:rsidP="00A27623">
            <w:r>
              <w:t>Click on the Ok button to save the list.</w:t>
            </w:r>
          </w:p>
        </w:tc>
        <w:tc>
          <w:tcPr>
            <w:tcW w:w="5940" w:type="dxa"/>
          </w:tcPr>
          <w:p w:rsidR="0035132E" w:rsidRDefault="0035132E" w:rsidP="008B2308">
            <w:pPr>
              <w:rPr>
                <w:noProof/>
              </w:rPr>
            </w:pPr>
            <w:r>
              <w:rPr>
                <w:noProof/>
              </w:rPr>
              <w:drawing>
                <wp:inline distT="0" distB="0" distL="0" distR="0">
                  <wp:extent cx="2123017" cy="2710744"/>
                  <wp:effectExtent l="19050" t="0" r="0" b="0"/>
                  <wp:docPr id="8" name="Picture 7" descr="list of GPS br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GPS brands.jpg"/>
                          <pic:cNvPicPr/>
                        </pic:nvPicPr>
                        <pic:blipFill>
                          <a:blip r:embed="rId18" cstate="print"/>
                          <a:stretch>
                            <a:fillRect/>
                          </a:stretch>
                        </pic:blipFill>
                        <pic:spPr>
                          <a:xfrm>
                            <a:off x="0" y="0"/>
                            <a:ext cx="2121974" cy="2709413"/>
                          </a:xfrm>
                          <a:prstGeom prst="rect">
                            <a:avLst/>
                          </a:prstGeom>
                        </pic:spPr>
                      </pic:pic>
                    </a:graphicData>
                  </a:graphic>
                </wp:inline>
              </w:drawing>
            </w:r>
            <w:r w:rsidR="00C81B2A">
              <w:rPr>
                <w:noProof/>
              </w:rPr>
              <w:br/>
            </w:r>
          </w:p>
          <w:p w:rsidR="00152832" w:rsidRDefault="00152832" w:rsidP="008B2308">
            <w:pPr>
              <w:rPr>
                <w:noProof/>
              </w:rPr>
            </w:pPr>
          </w:p>
        </w:tc>
      </w:tr>
      <w:tr w:rsidR="00A27623" w:rsidTr="00C81B2A">
        <w:tc>
          <w:tcPr>
            <w:tcW w:w="4518" w:type="dxa"/>
          </w:tcPr>
          <w:p w:rsidR="00A27623" w:rsidRDefault="00A27623" w:rsidP="008B2308">
            <w:pPr>
              <w:pStyle w:val="ListParagraph"/>
              <w:numPr>
                <w:ilvl w:val="0"/>
                <w:numId w:val="6"/>
              </w:numPr>
            </w:pPr>
            <w:r>
              <w:lastRenderedPageBreak/>
              <w:t>Back to the form, select a GPS brand from the dropdown.</w:t>
            </w:r>
          </w:p>
        </w:tc>
        <w:tc>
          <w:tcPr>
            <w:tcW w:w="5940" w:type="dxa"/>
          </w:tcPr>
          <w:p w:rsidR="00A27623" w:rsidRDefault="00A27623" w:rsidP="008B2308">
            <w:pPr>
              <w:rPr>
                <w:noProof/>
              </w:rPr>
            </w:pPr>
            <w:r>
              <w:rPr>
                <w:noProof/>
              </w:rPr>
              <w:drawing>
                <wp:inline distT="0" distB="0" distL="0" distR="0">
                  <wp:extent cx="3226910" cy="2658533"/>
                  <wp:effectExtent l="19050" t="0" r="0" b="0"/>
                  <wp:docPr id="9" name="Picture 8" descr="Select from GPS 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from GPS brand.jpg"/>
                          <pic:cNvPicPr/>
                        </pic:nvPicPr>
                        <pic:blipFill>
                          <a:blip r:embed="rId19" cstate="print"/>
                          <a:stretch>
                            <a:fillRect/>
                          </a:stretch>
                        </pic:blipFill>
                        <pic:spPr>
                          <a:xfrm>
                            <a:off x="0" y="0"/>
                            <a:ext cx="3229969" cy="2661053"/>
                          </a:xfrm>
                          <a:prstGeom prst="rect">
                            <a:avLst/>
                          </a:prstGeom>
                        </pic:spPr>
                      </pic:pic>
                    </a:graphicData>
                  </a:graphic>
                </wp:inline>
              </w:drawing>
            </w:r>
          </w:p>
          <w:p w:rsidR="00003A8E" w:rsidRDefault="00003A8E" w:rsidP="008B2308">
            <w:pPr>
              <w:rPr>
                <w:noProof/>
              </w:rPr>
            </w:pPr>
          </w:p>
          <w:p w:rsidR="00D85032" w:rsidRDefault="00D85032" w:rsidP="008B2308">
            <w:pPr>
              <w:rPr>
                <w:noProof/>
              </w:rPr>
            </w:pPr>
          </w:p>
        </w:tc>
      </w:tr>
      <w:tr w:rsidR="00A27623" w:rsidTr="00C81B2A">
        <w:tc>
          <w:tcPr>
            <w:tcW w:w="4518" w:type="dxa"/>
          </w:tcPr>
          <w:p w:rsidR="00A27623" w:rsidRDefault="00A27623" w:rsidP="008B2308">
            <w:pPr>
              <w:pStyle w:val="ListParagraph"/>
              <w:numPr>
                <w:ilvl w:val="0"/>
                <w:numId w:val="6"/>
              </w:numPr>
            </w:pPr>
            <w:r>
              <w:t>Select model from the dropdown. If the list is empty, double click on the list so that you can enter one or more GPS models</w:t>
            </w:r>
          </w:p>
          <w:p w:rsidR="00A27623" w:rsidRDefault="00A27623" w:rsidP="00A27623"/>
          <w:p w:rsidR="00A27623" w:rsidRDefault="00A27623" w:rsidP="00A27623">
            <w:r>
              <w:t>Click on the Ok button to save the list</w:t>
            </w:r>
          </w:p>
        </w:tc>
        <w:tc>
          <w:tcPr>
            <w:tcW w:w="5940" w:type="dxa"/>
          </w:tcPr>
          <w:p w:rsidR="00A27623" w:rsidRDefault="00A27623" w:rsidP="008B2308">
            <w:pPr>
              <w:rPr>
                <w:noProof/>
              </w:rPr>
            </w:pPr>
            <w:r>
              <w:rPr>
                <w:noProof/>
              </w:rPr>
              <w:drawing>
                <wp:inline distT="0" distB="0" distL="0" distR="0">
                  <wp:extent cx="2014954" cy="2624666"/>
                  <wp:effectExtent l="19050" t="0" r="4346" b="0"/>
                  <wp:docPr id="10" name="Picture 9" descr="list of GPS mod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GPS models.jpg"/>
                          <pic:cNvPicPr/>
                        </pic:nvPicPr>
                        <pic:blipFill>
                          <a:blip r:embed="rId20" cstate="print"/>
                          <a:stretch>
                            <a:fillRect/>
                          </a:stretch>
                        </pic:blipFill>
                        <pic:spPr>
                          <a:xfrm>
                            <a:off x="0" y="0"/>
                            <a:ext cx="2016798" cy="2627068"/>
                          </a:xfrm>
                          <a:prstGeom prst="rect">
                            <a:avLst/>
                          </a:prstGeom>
                        </pic:spPr>
                      </pic:pic>
                    </a:graphicData>
                  </a:graphic>
                </wp:inline>
              </w:drawing>
            </w:r>
          </w:p>
          <w:p w:rsidR="00003A8E" w:rsidRDefault="00003A8E" w:rsidP="008B2308">
            <w:pPr>
              <w:rPr>
                <w:noProof/>
              </w:rPr>
            </w:pPr>
          </w:p>
          <w:p w:rsidR="00D85032" w:rsidRDefault="00D85032" w:rsidP="008B2308">
            <w:pPr>
              <w:rPr>
                <w:noProof/>
              </w:rPr>
            </w:pPr>
          </w:p>
        </w:tc>
      </w:tr>
      <w:tr w:rsidR="00A27623" w:rsidTr="00C81B2A">
        <w:tc>
          <w:tcPr>
            <w:tcW w:w="4518" w:type="dxa"/>
          </w:tcPr>
          <w:p w:rsidR="00A27623" w:rsidRDefault="00A27623" w:rsidP="008B2308">
            <w:pPr>
              <w:pStyle w:val="ListParagraph"/>
              <w:numPr>
                <w:ilvl w:val="0"/>
                <w:numId w:val="6"/>
              </w:numPr>
            </w:pPr>
            <w:r>
              <w:t>Back to the form, select the model from the dropdown</w:t>
            </w:r>
          </w:p>
        </w:tc>
        <w:tc>
          <w:tcPr>
            <w:tcW w:w="5940" w:type="dxa"/>
          </w:tcPr>
          <w:p w:rsidR="00A27623" w:rsidRDefault="00D85032" w:rsidP="008B2308">
            <w:pPr>
              <w:rPr>
                <w:noProof/>
              </w:rPr>
            </w:pPr>
            <w:r>
              <w:object w:dxaOrig="6300" w:dyaOrig="52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2pt;height:197.4pt" o:ole="">
                  <v:imagedata r:id="rId21" o:title=""/>
                </v:shape>
                <o:OLEObject Type="Embed" ProgID="PBrush" ShapeID="_x0000_i1025" DrawAspect="Content" ObjectID="_1668353586" r:id="rId22"/>
              </w:object>
            </w:r>
            <w:r w:rsidR="00C81B2A">
              <w:br/>
            </w:r>
          </w:p>
        </w:tc>
      </w:tr>
      <w:tr w:rsidR="00D85032" w:rsidTr="00C81B2A">
        <w:tc>
          <w:tcPr>
            <w:tcW w:w="4518" w:type="dxa"/>
          </w:tcPr>
          <w:p w:rsidR="00D85032" w:rsidRDefault="00D85032" w:rsidP="008B2308">
            <w:pPr>
              <w:pStyle w:val="ListParagraph"/>
              <w:numPr>
                <w:ilvl w:val="0"/>
                <w:numId w:val="6"/>
              </w:numPr>
            </w:pPr>
            <w:r>
              <w:lastRenderedPageBreak/>
              <w:t>Double click on the folder to select the folder in the GPS where GPX files are saved</w:t>
            </w:r>
          </w:p>
          <w:p w:rsidR="00D85032" w:rsidRDefault="00D85032" w:rsidP="00D85032"/>
          <w:p w:rsidR="00D85032" w:rsidRDefault="00D85032" w:rsidP="00D85032">
            <w:r>
              <w:t>Click on the save button to enroll the unit to the database.</w:t>
            </w:r>
          </w:p>
        </w:tc>
        <w:tc>
          <w:tcPr>
            <w:tcW w:w="5940" w:type="dxa"/>
          </w:tcPr>
          <w:p w:rsidR="00D85032" w:rsidRDefault="00D85032" w:rsidP="008B2308">
            <w:r>
              <w:rPr>
                <w:noProof/>
              </w:rPr>
              <w:drawing>
                <wp:inline distT="0" distB="0" distL="0" distR="0">
                  <wp:extent cx="3274483" cy="2742301"/>
                  <wp:effectExtent l="19050" t="0" r="2117" b="0"/>
                  <wp:docPr id="12" name="Picture 11" descr="provide GPX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 GPX folder.jpg"/>
                          <pic:cNvPicPr/>
                        </pic:nvPicPr>
                        <pic:blipFill>
                          <a:blip r:embed="rId23" cstate="print"/>
                          <a:stretch>
                            <a:fillRect/>
                          </a:stretch>
                        </pic:blipFill>
                        <pic:spPr>
                          <a:xfrm>
                            <a:off x="0" y="0"/>
                            <a:ext cx="3276146" cy="2743694"/>
                          </a:xfrm>
                          <a:prstGeom prst="rect">
                            <a:avLst/>
                          </a:prstGeom>
                        </pic:spPr>
                      </pic:pic>
                    </a:graphicData>
                  </a:graphic>
                </wp:inline>
              </w:drawing>
            </w:r>
          </w:p>
          <w:p w:rsidR="00152832" w:rsidRDefault="00152832" w:rsidP="008B2308"/>
          <w:p w:rsidR="00C81B2A" w:rsidRDefault="00C81B2A" w:rsidP="008B2308"/>
          <w:p w:rsidR="00152832" w:rsidRDefault="00152832" w:rsidP="008B2308"/>
        </w:tc>
      </w:tr>
      <w:tr w:rsidR="00D85032" w:rsidTr="00C81B2A">
        <w:tc>
          <w:tcPr>
            <w:tcW w:w="10458" w:type="dxa"/>
            <w:gridSpan w:val="2"/>
          </w:tcPr>
          <w:p w:rsidR="005F0C86" w:rsidRDefault="00D85032" w:rsidP="005F0C86">
            <w:pPr>
              <w:rPr>
                <w:noProof/>
              </w:rPr>
            </w:pPr>
            <w:r>
              <w:t>When enrollment is successful, you will see this result.</w:t>
            </w:r>
            <w:r w:rsidR="005F0C86">
              <w:br/>
            </w:r>
            <w:r w:rsidR="005F0C86">
              <w:br/>
            </w:r>
            <w:r w:rsidR="005F0C86" w:rsidRPr="005F0C86">
              <w:rPr>
                <w:noProof/>
              </w:rPr>
              <w:drawing>
                <wp:inline distT="0" distB="0" distL="0" distR="0">
                  <wp:extent cx="4842510" cy="2778409"/>
                  <wp:effectExtent l="19050" t="0" r="0" b="0"/>
                  <wp:docPr id="1" name="Picture 13" descr="device enrolled to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 enrolled to database.jpg"/>
                          <pic:cNvPicPr/>
                        </pic:nvPicPr>
                        <pic:blipFill>
                          <a:blip r:embed="rId24" cstate="print"/>
                          <a:stretch>
                            <a:fillRect/>
                          </a:stretch>
                        </pic:blipFill>
                        <pic:spPr>
                          <a:xfrm>
                            <a:off x="0" y="0"/>
                            <a:ext cx="4842475" cy="2778389"/>
                          </a:xfrm>
                          <a:prstGeom prst="rect">
                            <a:avLst/>
                          </a:prstGeom>
                        </pic:spPr>
                      </pic:pic>
                    </a:graphicData>
                  </a:graphic>
                </wp:inline>
              </w:drawing>
            </w:r>
            <w:r w:rsidR="005F0C86">
              <w:br/>
            </w:r>
            <w:r w:rsidR="005F0C86">
              <w:br/>
            </w:r>
            <w:r w:rsidR="005F0C86">
              <w:rPr>
                <w:noProof/>
              </w:rPr>
              <w:t>In the device tree, you now see the assigned name of the device (</w:t>
            </w:r>
            <w:r w:rsidR="005F0C86" w:rsidRPr="002C250C">
              <w:rPr>
                <w:b/>
                <w:noProof/>
              </w:rPr>
              <w:t xml:space="preserve">Ajuy </w:t>
            </w:r>
            <w:del w:id="48" w:author="Raffy Martinez" w:date="2020-12-01T15:02:00Z">
              <w:r w:rsidR="005F0C86" w:rsidRPr="002C250C" w:rsidDel="00F61486">
                <w:rPr>
                  <w:b/>
                  <w:noProof/>
                </w:rPr>
                <w:delText>00</w:delText>
              </w:r>
            </w:del>
            <w:r w:rsidR="005F0C86" w:rsidRPr="002C250C">
              <w:rPr>
                <w:b/>
                <w:noProof/>
              </w:rPr>
              <w:t>15</w:t>
            </w:r>
            <w:r w:rsidR="005F0C86">
              <w:rPr>
                <w:noProof/>
              </w:rPr>
              <w:t>). Below it, you will see a branch with the name of  the folder where the GPX files are saved (</w:t>
            </w:r>
            <w:ins w:id="49" w:author="Raffy Martinez" w:date="2020-12-01T15:02:00Z">
              <w:r w:rsidR="00F61486">
                <w:rPr>
                  <w:b/>
                  <w:noProof/>
                </w:rPr>
                <w:t>H</w:t>
              </w:r>
            </w:ins>
            <w:del w:id="50" w:author="Raffy Martinez" w:date="2020-12-01T15:02:00Z">
              <w:r w:rsidR="005F0C86" w:rsidRPr="002C250C" w:rsidDel="00F61486">
                <w:rPr>
                  <w:b/>
                  <w:noProof/>
                </w:rPr>
                <w:delText>K</w:delText>
              </w:r>
            </w:del>
            <w:r w:rsidR="005F0C86" w:rsidRPr="002C250C">
              <w:rPr>
                <w:b/>
                <w:noProof/>
              </w:rPr>
              <w:t>:\Garmin\GPX</w:t>
            </w:r>
            <w:r w:rsidR="005F0C86">
              <w:rPr>
                <w:noProof/>
              </w:rPr>
              <w:t xml:space="preserve">). You will see one or branches containing the months that represent a collection of GPX files whose time stamps belong to a month. In our example, there is a branch named </w:t>
            </w:r>
            <w:r w:rsidR="005F0C86" w:rsidRPr="002C250C">
              <w:rPr>
                <w:b/>
                <w:noProof/>
              </w:rPr>
              <w:t>Oct-2020</w:t>
            </w:r>
            <w:r w:rsidR="005F0C86">
              <w:rPr>
                <w:b/>
                <w:noProof/>
              </w:rPr>
              <w:t xml:space="preserve"> </w:t>
            </w:r>
            <w:r w:rsidR="005F0C86">
              <w:rPr>
                <w:noProof/>
              </w:rPr>
              <w:t>and this contains GPX files collected within the month of October 2020.</w:t>
            </w:r>
          </w:p>
          <w:p w:rsidR="005F0C86" w:rsidRPr="002C250C" w:rsidRDefault="005F0C86" w:rsidP="005F0C86">
            <w:pPr>
              <w:rPr>
                <w:noProof/>
              </w:rPr>
            </w:pPr>
          </w:p>
          <w:p w:rsidR="005F0C86" w:rsidRDefault="005F0C86" w:rsidP="005F0C86">
            <w:pPr>
              <w:rPr>
                <w:noProof/>
              </w:rPr>
            </w:pPr>
            <w:r>
              <w:rPr>
                <w:noProof/>
              </w:rPr>
              <w:t xml:space="preserve">The last branch that you will see is the </w:t>
            </w:r>
            <w:r w:rsidRPr="002C250C">
              <w:rPr>
                <w:b/>
                <w:noProof/>
              </w:rPr>
              <w:t>Trip log</w:t>
            </w:r>
            <w:r>
              <w:rPr>
                <w:noProof/>
              </w:rPr>
              <w:t>. The Trip log will contain a list of Trips that are derived from GPX files contained in the GPS.</w:t>
            </w:r>
          </w:p>
          <w:p w:rsidR="005F0C86" w:rsidRDefault="005F0C86" w:rsidP="005F0C86">
            <w:pPr>
              <w:rPr>
                <w:noProof/>
              </w:rPr>
            </w:pPr>
          </w:p>
          <w:p w:rsidR="005F0C86" w:rsidRDefault="005F0C86" w:rsidP="005F0C86">
            <w:pPr>
              <w:rPr>
                <w:noProof/>
              </w:rPr>
            </w:pPr>
            <w:r>
              <w:rPr>
                <w:noProof/>
              </w:rPr>
              <w:t>If you want, you can click on these branches to see the contents.</w:t>
            </w:r>
          </w:p>
          <w:p w:rsidR="005F0C86" w:rsidRDefault="005F0C86" w:rsidP="005F0C86">
            <w:pPr>
              <w:rPr>
                <w:noProof/>
              </w:rPr>
            </w:pPr>
          </w:p>
          <w:p w:rsidR="005F0C86" w:rsidRDefault="005F0C86" w:rsidP="005F0C86">
            <w:pPr>
              <w:rPr>
                <w:noProof/>
              </w:rPr>
            </w:pPr>
            <w:r>
              <w:rPr>
                <w:noProof/>
              </w:rPr>
              <w:t>Using the Eject button, disconnect the GPS unit from your drive.</w:t>
            </w:r>
          </w:p>
          <w:p w:rsidR="00D85032" w:rsidRDefault="005F0C86" w:rsidP="005F0C86">
            <w:pPr>
              <w:keepNext/>
              <w:spacing w:before="240"/>
              <w:rPr>
                <w:noProof/>
              </w:rPr>
            </w:pPr>
            <w:r>
              <w:rPr>
                <w:noProof/>
              </w:rPr>
              <w:t>Enroll all GPS units following the steps just mentioned.</w:t>
            </w:r>
          </w:p>
        </w:tc>
      </w:tr>
    </w:tbl>
    <w:p w:rsidR="007832F1" w:rsidRDefault="004B4F39" w:rsidP="007832F1">
      <w:pPr>
        <w:pStyle w:val="Heading2"/>
      </w:pPr>
      <w:r>
        <w:lastRenderedPageBreak/>
        <w:t>Ejecting GPS d</w:t>
      </w:r>
      <w:r w:rsidR="007832F1">
        <w:t>evice</w:t>
      </w:r>
    </w:p>
    <w:p w:rsidR="007832F1" w:rsidRDefault="00523F70" w:rsidP="007832F1">
      <w:r>
        <w:t xml:space="preserve">When a device is ejected, the software ensures that any GPX file saved in the </w:t>
      </w:r>
      <w:r w:rsidR="009C113D">
        <w:t>GPS</w:t>
      </w:r>
      <w:r>
        <w:t xml:space="preserve"> will be backed up to the database.</w:t>
      </w:r>
      <w:r w:rsidR="00152832">
        <w:t xml:space="preserve"> </w:t>
      </w:r>
      <w:r w:rsidR="007321EF">
        <w:t>Later, y</w:t>
      </w:r>
      <w:r w:rsidR="00152832">
        <w:t xml:space="preserve">ou </w:t>
      </w:r>
      <w:r w:rsidR="007321EF">
        <w:t xml:space="preserve">will find out a way to </w:t>
      </w:r>
      <w:r w:rsidR="00152832">
        <w:t>prove that the GPX files are now saved to the database.</w:t>
      </w:r>
      <w:r w:rsidR="007321EF">
        <w:t xml:space="preserve"> After a successful removal of a device from the computer, you will see this confirmation:</w:t>
      </w:r>
    </w:p>
    <w:p w:rsidR="00C81B2A" w:rsidRDefault="007321EF" w:rsidP="007832F1">
      <w:r>
        <w:rPr>
          <w:noProof/>
        </w:rPr>
        <w:drawing>
          <wp:inline distT="0" distB="0" distL="0" distR="0">
            <wp:extent cx="3486150" cy="2102678"/>
            <wp:effectExtent l="19050" t="0" r="0" b="0"/>
            <wp:docPr id="17" name="Picture 16" descr="eject device confi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ct device confirmation.jpg"/>
                    <pic:cNvPicPr/>
                  </pic:nvPicPr>
                  <pic:blipFill>
                    <a:blip r:embed="rId25" cstate="print"/>
                    <a:stretch>
                      <a:fillRect/>
                    </a:stretch>
                  </pic:blipFill>
                  <pic:spPr>
                    <a:xfrm>
                      <a:off x="0" y="0"/>
                      <a:ext cx="3487829" cy="2103691"/>
                    </a:xfrm>
                    <a:prstGeom prst="rect">
                      <a:avLst/>
                    </a:prstGeom>
                  </pic:spPr>
                </pic:pic>
              </a:graphicData>
            </a:graphic>
          </wp:inline>
        </w:drawing>
      </w:r>
    </w:p>
    <w:p w:rsidR="007321EF" w:rsidRDefault="007321EF" w:rsidP="007832F1">
      <w:r>
        <w:t>You will see that the GPS is removed from the Device tree on the left side plus a confirmation message is displayed.</w:t>
      </w:r>
    </w:p>
    <w:p w:rsidR="00523F70" w:rsidRDefault="00523F70" w:rsidP="00523F70">
      <w:pPr>
        <w:pStyle w:val="Heading2"/>
      </w:pPr>
      <w:r>
        <w:t>Viewing GPX data in the GPS</w:t>
      </w:r>
    </w:p>
    <w:p w:rsidR="00523F70" w:rsidRDefault="002C250C" w:rsidP="00523F70">
      <w:r>
        <w:t>When you click on the GPX folder of the device, you will see a table with the latest GPX files.</w:t>
      </w:r>
      <w:r w:rsidR="00152832">
        <w:t xml:space="preserve"> The table will show the </w:t>
      </w:r>
      <w:r w:rsidR="00152832" w:rsidRPr="000D4795">
        <w:rPr>
          <w:b/>
        </w:rPr>
        <w:t>latest</w:t>
      </w:r>
      <w:r w:rsidR="00152832">
        <w:t xml:space="preserve"> </w:t>
      </w:r>
      <w:r w:rsidR="000D4795" w:rsidRPr="000D4795">
        <w:rPr>
          <w:b/>
        </w:rPr>
        <w:t>files only</w:t>
      </w:r>
      <w:r w:rsidR="000D4795">
        <w:t>. It will consist of the t</w:t>
      </w:r>
      <w:r w:rsidR="00152832">
        <w:t xml:space="preserve">hree </w:t>
      </w:r>
      <w:r w:rsidR="000D4795">
        <w:t xml:space="preserve">newest </w:t>
      </w:r>
      <w:r w:rsidR="00152832">
        <w:t xml:space="preserve">track and three </w:t>
      </w:r>
      <w:r w:rsidR="000D4795">
        <w:t xml:space="preserve">newest </w:t>
      </w:r>
      <w:r w:rsidR="00152832">
        <w:t>waypoint GPX files.</w:t>
      </w:r>
    </w:p>
    <w:p w:rsidR="002C250C" w:rsidRDefault="002C250C" w:rsidP="00523F70">
      <w:r>
        <w:rPr>
          <w:noProof/>
        </w:rPr>
        <w:drawing>
          <wp:inline distT="0" distB="0" distL="0" distR="0">
            <wp:extent cx="4239683" cy="2157437"/>
            <wp:effectExtent l="19050" t="0" r="8467" b="0"/>
            <wp:docPr id="15" name="Picture 14" descr="latest GPX files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st GPX files table.jpg"/>
                    <pic:cNvPicPr/>
                  </pic:nvPicPr>
                  <pic:blipFill>
                    <a:blip r:embed="rId26" cstate="print"/>
                    <a:stretch>
                      <a:fillRect/>
                    </a:stretch>
                  </pic:blipFill>
                  <pic:spPr>
                    <a:xfrm>
                      <a:off x="0" y="0"/>
                      <a:ext cx="4245504" cy="2160399"/>
                    </a:xfrm>
                    <a:prstGeom prst="rect">
                      <a:avLst/>
                    </a:prstGeom>
                  </pic:spPr>
                </pic:pic>
              </a:graphicData>
            </a:graphic>
          </wp:inline>
        </w:drawing>
      </w:r>
    </w:p>
    <w:p w:rsidR="005F0C86" w:rsidRDefault="005F0C86" w:rsidP="00523F70">
      <w:r>
        <w:t>These are the columns in the table:</w:t>
      </w:r>
    </w:p>
    <w:p w:rsidR="005F0C86" w:rsidRDefault="005F0C86" w:rsidP="005F0C86">
      <w:pPr>
        <w:pStyle w:val="ListParagraph"/>
        <w:numPr>
          <w:ilvl w:val="0"/>
          <w:numId w:val="10"/>
        </w:numPr>
      </w:pPr>
      <w:r>
        <w:t>File name – the file name of the GPX file</w:t>
      </w:r>
    </w:p>
    <w:p w:rsidR="005F0C86" w:rsidRDefault="005F0C86" w:rsidP="005F0C86">
      <w:pPr>
        <w:pStyle w:val="ListParagraph"/>
        <w:numPr>
          <w:ilvl w:val="0"/>
          <w:numId w:val="10"/>
        </w:numPr>
      </w:pPr>
      <w:r>
        <w:t xml:space="preserve">Date range – the timestamps of the </w:t>
      </w:r>
      <w:r w:rsidR="000D4795">
        <w:t>track or waypoints in the file</w:t>
      </w:r>
    </w:p>
    <w:p w:rsidR="000D4795" w:rsidRDefault="000D4795" w:rsidP="005F0C86">
      <w:pPr>
        <w:pStyle w:val="ListParagraph"/>
        <w:numPr>
          <w:ilvl w:val="0"/>
          <w:numId w:val="10"/>
        </w:numPr>
      </w:pPr>
      <w:r>
        <w:t>Waypoints – count of waypoints in the file. If the count is zero, it means that the file contains tracks</w:t>
      </w:r>
    </w:p>
    <w:p w:rsidR="000D4795" w:rsidRDefault="000D4795" w:rsidP="005F0C86">
      <w:pPr>
        <w:pStyle w:val="ListParagraph"/>
        <w:numPr>
          <w:ilvl w:val="0"/>
          <w:numId w:val="10"/>
        </w:numPr>
      </w:pPr>
      <w:r>
        <w:t>Tracks – count of tracks. If the count is zero, it means that the file only contains waypoints</w:t>
      </w:r>
    </w:p>
    <w:p w:rsidR="000D4795" w:rsidRDefault="000D4795" w:rsidP="005F0C86">
      <w:pPr>
        <w:pStyle w:val="ListParagraph"/>
        <w:numPr>
          <w:ilvl w:val="0"/>
          <w:numId w:val="10"/>
        </w:numPr>
      </w:pPr>
      <w:r>
        <w:t>Track points – number of points that make up the track. There should be at least 2 track points in a track</w:t>
      </w:r>
    </w:p>
    <w:p w:rsidR="000D4795" w:rsidRDefault="000D4795" w:rsidP="005F0C86">
      <w:pPr>
        <w:pStyle w:val="ListParagraph"/>
        <w:numPr>
          <w:ilvl w:val="0"/>
          <w:numId w:val="10"/>
        </w:numPr>
      </w:pPr>
      <w:r>
        <w:t>Time span – length of time between start of track and end of track. Expressed in number of hours and minutes</w:t>
      </w:r>
    </w:p>
    <w:p w:rsidR="000D4795" w:rsidRDefault="000D4795" w:rsidP="005F0C86">
      <w:pPr>
        <w:pStyle w:val="ListParagraph"/>
        <w:numPr>
          <w:ilvl w:val="0"/>
          <w:numId w:val="10"/>
        </w:numPr>
      </w:pPr>
      <w:r>
        <w:t>Length – length of the track expressed in kilometers</w:t>
      </w:r>
    </w:p>
    <w:p w:rsidR="000D4795" w:rsidRDefault="000D4795" w:rsidP="005F0C86">
      <w:pPr>
        <w:pStyle w:val="ListParagraph"/>
        <w:numPr>
          <w:ilvl w:val="0"/>
          <w:numId w:val="10"/>
        </w:numPr>
      </w:pPr>
      <w:r>
        <w:t>Trips – count of fishing trips that are based on the track</w:t>
      </w:r>
    </w:p>
    <w:p w:rsidR="000D4795" w:rsidRDefault="000D4795" w:rsidP="005F0C86">
      <w:pPr>
        <w:pStyle w:val="ListParagraph"/>
        <w:numPr>
          <w:ilvl w:val="0"/>
          <w:numId w:val="10"/>
        </w:numPr>
      </w:pPr>
      <w:r>
        <w:t>Mapped – if checked, it means that the GPX file is shown on the map</w:t>
      </w:r>
    </w:p>
    <w:p w:rsidR="000D4795" w:rsidRDefault="000D4795" w:rsidP="005F0C86">
      <w:pPr>
        <w:pStyle w:val="ListParagraph"/>
        <w:numPr>
          <w:ilvl w:val="0"/>
          <w:numId w:val="10"/>
        </w:numPr>
      </w:pPr>
      <w:r>
        <w:t>Archived – if checked, it means that the GPX is already backed up in the database</w:t>
      </w:r>
    </w:p>
    <w:p w:rsidR="000D4795" w:rsidRDefault="000D4795" w:rsidP="005F0C86">
      <w:pPr>
        <w:pStyle w:val="ListParagraph"/>
        <w:numPr>
          <w:ilvl w:val="0"/>
          <w:numId w:val="10"/>
        </w:numPr>
      </w:pPr>
      <w:r>
        <w:t>Size –size of the GPX file</w:t>
      </w:r>
    </w:p>
    <w:p w:rsidR="000D4795" w:rsidRDefault="000D4795" w:rsidP="005F0C86">
      <w:pPr>
        <w:pStyle w:val="ListParagraph"/>
        <w:numPr>
          <w:ilvl w:val="0"/>
          <w:numId w:val="10"/>
        </w:numPr>
      </w:pPr>
      <w:r>
        <w:lastRenderedPageBreak/>
        <w:t>Date created – date when the GPX file was created by the GPS</w:t>
      </w:r>
    </w:p>
    <w:p w:rsidR="000D4795" w:rsidRDefault="000D4795" w:rsidP="005F0C86">
      <w:pPr>
        <w:pStyle w:val="ListParagraph"/>
        <w:numPr>
          <w:ilvl w:val="0"/>
          <w:numId w:val="10"/>
        </w:numPr>
      </w:pPr>
      <w:r>
        <w:t>Date modified – date when the GPX file was modified by the GPS</w:t>
      </w:r>
    </w:p>
    <w:p w:rsidR="002C250C" w:rsidRDefault="00C62398" w:rsidP="002C250C">
      <w:pPr>
        <w:pStyle w:val="Heading2"/>
      </w:pPr>
      <w:r>
        <w:t>Viewing GPX data in the GP</w:t>
      </w:r>
      <w:r w:rsidR="002C250C">
        <w:t>S by month</w:t>
      </w:r>
    </w:p>
    <w:p w:rsidR="002C250C" w:rsidRDefault="002C250C" w:rsidP="005F0C86">
      <w:pPr>
        <w:keepNext/>
      </w:pPr>
      <w:r>
        <w:t>When you click on a month, you will see a table of GPX files that were collected for that month.</w:t>
      </w:r>
    </w:p>
    <w:p w:rsidR="00152832" w:rsidRPr="002C250C" w:rsidRDefault="00152832" w:rsidP="002C250C">
      <w:r>
        <w:rPr>
          <w:noProof/>
        </w:rPr>
        <w:drawing>
          <wp:inline distT="0" distB="0" distL="0" distR="0">
            <wp:extent cx="4307417" cy="3182703"/>
            <wp:effectExtent l="19050" t="0" r="0" b="0"/>
            <wp:docPr id="16" name="Picture 15" descr="GPX files table by mon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X files table by month.jpg"/>
                    <pic:cNvPicPr/>
                  </pic:nvPicPr>
                  <pic:blipFill>
                    <a:blip r:embed="rId27" cstate="print"/>
                    <a:stretch>
                      <a:fillRect/>
                    </a:stretch>
                  </pic:blipFill>
                  <pic:spPr>
                    <a:xfrm>
                      <a:off x="0" y="0"/>
                      <a:ext cx="4310511" cy="3184989"/>
                    </a:xfrm>
                    <a:prstGeom prst="rect">
                      <a:avLst/>
                    </a:prstGeom>
                  </pic:spPr>
                </pic:pic>
              </a:graphicData>
            </a:graphic>
          </wp:inline>
        </w:drawing>
      </w:r>
    </w:p>
    <w:p w:rsidR="008B2308" w:rsidRDefault="007832F1" w:rsidP="007832F1">
      <w:pPr>
        <w:pStyle w:val="Heading2"/>
      </w:pPr>
      <w:r>
        <w:t>Archiving GPX data</w:t>
      </w:r>
    </w:p>
    <w:p w:rsidR="00152832" w:rsidRDefault="00152832" w:rsidP="00152832">
      <w:r>
        <w:t>As seen in our previous examples, backing up GPX files to the database can be automatic. This will happen when the following occurs:</w:t>
      </w:r>
    </w:p>
    <w:p w:rsidR="00152832" w:rsidRDefault="00152832" w:rsidP="00152832">
      <w:pPr>
        <w:pStyle w:val="ListParagraph"/>
        <w:numPr>
          <w:ilvl w:val="0"/>
          <w:numId w:val="8"/>
        </w:numPr>
      </w:pPr>
      <w:r>
        <w:t>When a device is removed from the computer using the Eject button</w:t>
      </w:r>
    </w:p>
    <w:p w:rsidR="00152832" w:rsidRDefault="00152832" w:rsidP="00152832">
      <w:pPr>
        <w:pStyle w:val="ListParagraph"/>
        <w:numPr>
          <w:ilvl w:val="0"/>
          <w:numId w:val="8"/>
        </w:numPr>
      </w:pPr>
      <w:r>
        <w:t>When the application is closed, any GPX files in GPS devices connected to the computer will be backed up to the database.</w:t>
      </w:r>
    </w:p>
    <w:p w:rsidR="007321EF" w:rsidRDefault="007321EF" w:rsidP="007321EF">
      <w:r>
        <w:t>Of course, you can archive data manually by pressing on the Archive buttons.</w:t>
      </w:r>
    </w:p>
    <w:p w:rsidR="00152832" w:rsidRDefault="00152832" w:rsidP="00152832">
      <w:pPr>
        <w:pStyle w:val="Heading2"/>
      </w:pPr>
      <w:r>
        <w:t>Viewing archived GPX files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158"/>
        <w:gridCol w:w="6858"/>
      </w:tblGrid>
      <w:tr w:rsidR="00335E77" w:rsidTr="00335E77">
        <w:tc>
          <w:tcPr>
            <w:tcW w:w="4158" w:type="dxa"/>
          </w:tcPr>
          <w:p w:rsidR="00335E77" w:rsidRDefault="00335E77" w:rsidP="00335E77">
            <w:pPr>
              <w:pStyle w:val="ListParagraph"/>
              <w:numPr>
                <w:ilvl w:val="0"/>
                <w:numId w:val="12"/>
              </w:numPr>
            </w:pPr>
            <w:r>
              <w:t>From the toolbar, click on the Archive button:</w:t>
            </w:r>
          </w:p>
        </w:tc>
        <w:tc>
          <w:tcPr>
            <w:tcW w:w="6858" w:type="dxa"/>
          </w:tcPr>
          <w:p w:rsidR="00335E77" w:rsidRDefault="00335E77" w:rsidP="00335E77">
            <w:r>
              <w:rPr>
                <w:noProof/>
              </w:rPr>
              <w:drawing>
                <wp:inline distT="0" distB="0" distL="0" distR="0">
                  <wp:extent cx="2438400" cy="868680"/>
                  <wp:effectExtent l="19050" t="0" r="0" b="0"/>
                  <wp:docPr id="6" name="Picture 5" descr="archive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 button.jpg"/>
                          <pic:cNvPicPr/>
                        </pic:nvPicPr>
                        <pic:blipFill>
                          <a:blip r:embed="rId28" cstate="print"/>
                          <a:stretch>
                            <a:fillRect/>
                          </a:stretch>
                        </pic:blipFill>
                        <pic:spPr>
                          <a:xfrm>
                            <a:off x="0" y="0"/>
                            <a:ext cx="2438400" cy="868680"/>
                          </a:xfrm>
                          <a:prstGeom prst="rect">
                            <a:avLst/>
                          </a:prstGeom>
                        </pic:spPr>
                      </pic:pic>
                    </a:graphicData>
                  </a:graphic>
                </wp:inline>
              </w:drawing>
            </w:r>
          </w:p>
          <w:p w:rsidR="00335E77" w:rsidRDefault="00335E77" w:rsidP="00335E77"/>
        </w:tc>
      </w:tr>
      <w:tr w:rsidR="00335E77" w:rsidTr="00335E77">
        <w:tc>
          <w:tcPr>
            <w:tcW w:w="4158" w:type="dxa"/>
          </w:tcPr>
          <w:p w:rsidR="00335E77" w:rsidRDefault="00335E77" w:rsidP="00335E77">
            <w:pPr>
              <w:pStyle w:val="ListParagraph"/>
              <w:numPr>
                <w:ilvl w:val="0"/>
                <w:numId w:val="12"/>
              </w:numPr>
            </w:pPr>
            <w:r>
              <w:lastRenderedPageBreak/>
              <w:t>You will see an archive tree that shows the following</w:t>
            </w:r>
            <w:r>
              <w:br/>
            </w:r>
            <w:r>
              <w:br/>
            </w:r>
            <w:proofErr w:type="gramStart"/>
            <w:r>
              <w:t>A</w:t>
            </w:r>
            <w:proofErr w:type="gramEnd"/>
            <w:r>
              <w:t xml:space="preserve"> branch that shows a GPS whose files are backed up in the database (</w:t>
            </w:r>
            <w:proofErr w:type="spellStart"/>
            <w:r w:rsidRPr="00335E77">
              <w:rPr>
                <w:b/>
              </w:rPr>
              <w:t>Ajuy</w:t>
            </w:r>
            <w:proofErr w:type="spellEnd"/>
            <w:r w:rsidRPr="00335E77">
              <w:rPr>
                <w:b/>
              </w:rPr>
              <w:t xml:space="preserve"> 0015</w:t>
            </w:r>
            <w:r>
              <w:t>). Inside that branch are one or more month branches representing a set of files that were created during that month (</w:t>
            </w:r>
            <w:r w:rsidRPr="00335E77">
              <w:rPr>
                <w:b/>
              </w:rPr>
              <w:t>Oct-2020</w:t>
            </w:r>
            <w:r>
              <w:t>)</w:t>
            </w:r>
          </w:p>
          <w:p w:rsidR="00335E77" w:rsidRDefault="00335E77" w:rsidP="00335E77">
            <w:pPr>
              <w:pStyle w:val="ListParagraph"/>
            </w:pPr>
          </w:p>
        </w:tc>
        <w:tc>
          <w:tcPr>
            <w:tcW w:w="6858" w:type="dxa"/>
          </w:tcPr>
          <w:p w:rsidR="00335E77" w:rsidRDefault="00335E77" w:rsidP="00335E77">
            <w:pPr>
              <w:rPr>
                <w:noProof/>
              </w:rPr>
            </w:pPr>
            <w:r>
              <w:rPr>
                <w:noProof/>
              </w:rPr>
              <w:drawing>
                <wp:inline distT="0" distB="0" distL="0" distR="0">
                  <wp:extent cx="2080260" cy="2065020"/>
                  <wp:effectExtent l="19050" t="0" r="0" b="0"/>
                  <wp:docPr id="11" name="Picture 10" descr="archive 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 tree.jpg"/>
                          <pic:cNvPicPr/>
                        </pic:nvPicPr>
                        <pic:blipFill>
                          <a:blip r:embed="rId29" cstate="print"/>
                          <a:stretch>
                            <a:fillRect/>
                          </a:stretch>
                        </pic:blipFill>
                        <pic:spPr>
                          <a:xfrm>
                            <a:off x="0" y="0"/>
                            <a:ext cx="2080260" cy="2065020"/>
                          </a:xfrm>
                          <a:prstGeom prst="rect">
                            <a:avLst/>
                          </a:prstGeom>
                        </pic:spPr>
                      </pic:pic>
                    </a:graphicData>
                  </a:graphic>
                </wp:inline>
              </w:drawing>
            </w:r>
          </w:p>
        </w:tc>
      </w:tr>
      <w:tr w:rsidR="00335E77" w:rsidTr="00ED3EB8">
        <w:tc>
          <w:tcPr>
            <w:tcW w:w="11016" w:type="dxa"/>
            <w:gridSpan w:val="2"/>
          </w:tcPr>
          <w:p w:rsidR="00335E77" w:rsidRDefault="00335E77" w:rsidP="00335E77">
            <w:pPr>
              <w:pStyle w:val="ListParagraph"/>
              <w:numPr>
                <w:ilvl w:val="0"/>
                <w:numId w:val="12"/>
              </w:numPr>
              <w:rPr>
                <w:noProof/>
              </w:rPr>
            </w:pPr>
            <w:r>
              <w:t>Click on a month to see a table of GPX files.</w:t>
            </w:r>
            <w:r>
              <w:br/>
            </w:r>
            <w:r>
              <w:br/>
            </w:r>
            <w:r>
              <w:rPr>
                <w:noProof/>
              </w:rPr>
              <w:drawing>
                <wp:inline distT="0" distB="0" distL="0" distR="0">
                  <wp:extent cx="5975350" cy="3127653"/>
                  <wp:effectExtent l="19050" t="0" r="6350" b="0"/>
                  <wp:docPr id="13" name="Picture 12" descr="table of archived files by mon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of archived files by month.jpg"/>
                          <pic:cNvPicPr/>
                        </pic:nvPicPr>
                        <pic:blipFill>
                          <a:blip r:embed="rId30" cstate="print"/>
                          <a:stretch>
                            <a:fillRect/>
                          </a:stretch>
                        </pic:blipFill>
                        <pic:spPr>
                          <a:xfrm>
                            <a:off x="0" y="0"/>
                            <a:ext cx="5977194" cy="3128618"/>
                          </a:xfrm>
                          <a:prstGeom prst="rect">
                            <a:avLst/>
                          </a:prstGeom>
                        </pic:spPr>
                      </pic:pic>
                    </a:graphicData>
                  </a:graphic>
                </wp:inline>
              </w:drawing>
            </w:r>
            <w:r>
              <w:br/>
            </w:r>
            <w:r>
              <w:br/>
              <w:t>The table will have the following columns:</w:t>
            </w:r>
          </w:p>
          <w:p w:rsidR="00335E77" w:rsidRDefault="00335E77" w:rsidP="00335E77">
            <w:pPr>
              <w:pStyle w:val="ListParagraph"/>
              <w:numPr>
                <w:ilvl w:val="0"/>
                <w:numId w:val="13"/>
              </w:numPr>
              <w:rPr>
                <w:noProof/>
              </w:rPr>
            </w:pPr>
            <w:r>
              <w:rPr>
                <w:noProof/>
              </w:rPr>
              <w:t>File name – file name of the GPX file that is in the archive/backup</w:t>
            </w:r>
          </w:p>
          <w:p w:rsidR="00335E77" w:rsidRDefault="00335E77" w:rsidP="00335E77">
            <w:pPr>
              <w:pStyle w:val="ListParagraph"/>
              <w:numPr>
                <w:ilvl w:val="0"/>
                <w:numId w:val="13"/>
              </w:numPr>
              <w:rPr>
                <w:noProof/>
              </w:rPr>
            </w:pPr>
            <w:r>
              <w:rPr>
                <w:noProof/>
              </w:rPr>
              <w:t xml:space="preserve">Date range – </w:t>
            </w:r>
            <w:r w:rsidR="0079437F">
              <w:rPr>
                <w:noProof/>
              </w:rPr>
              <w:t>for waypoints, timespan consists of the earliest waypoint timestamp and the latest waypoint timestamp. For tracks, it consist of the earliest track point and the latest track point.</w:t>
            </w:r>
          </w:p>
          <w:p w:rsidR="00335E77" w:rsidRDefault="00335E77" w:rsidP="00335E77">
            <w:pPr>
              <w:pStyle w:val="ListParagraph"/>
              <w:numPr>
                <w:ilvl w:val="0"/>
                <w:numId w:val="13"/>
              </w:numPr>
              <w:rPr>
                <w:noProof/>
              </w:rPr>
            </w:pPr>
            <w:r>
              <w:rPr>
                <w:noProof/>
              </w:rPr>
              <w:t xml:space="preserve">Waypoints – number of waypoints in the file, if zero then the file is a track </w:t>
            </w:r>
            <w:r w:rsidR="00D522DB">
              <w:rPr>
                <w:noProof/>
              </w:rPr>
              <w:t>GPX file.</w:t>
            </w:r>
          </w:p>
          <w:p w:rsidR="00335E77" w:rsidRDefault="00335E77" w:rsidP="00335E77">
            <w:pPr>
              <w:pStyle w:val="ListParagraph"/>
              <w:numPr>
                <w:ilvl w:val="0"/>
                <w:numId w:val="13"/>
              </w:numPr>
              <w:rPr>
                <w:noProof/>
              </w:rPr>
            </w:pPr>
            <w:r>
              <w:rPr>
                <w:noProof/>
              </w:rPr>
              <w:t>Tracks – number of tracks in the file, if zero then the file is a waypoint GPX file.</w:t>
            </w:r>
          </w:p>
          <w:p w:rsidR="00D522DB" w:rsidRDefault="00D522DB" w:rsidP="00D522DB">
            <w:pPr>
              <w:pStyle w:val="ListParagraph"/>
              <w:numPr>
                <w:ilvl w:val="0"/>
                <w:numId w:val="13"/>
              </w:numPr>
              <w:rPr>
                <w:noProof/>
              </w:rPr>
            </w:pPr>
            <w:r>
              <w:rPr>
                <w:noProof/>
              </w:rPr>
              <w:t xml:space="preserve">Time </w:t>
            </w:r>
            <w:r w:rsidR="0079437F">
              <w:rPr>
                <w:noProof/>
              </w:rPr>
              <w:t>span</w:t>
            </w:r>
            <w:r>
              <w:rPr>
                <w:noProof/>
              </w:rPr>
              <w:t xml:space="preserve"> – for tracks, it is the length of time when the track was recorded until recording was stopped, It is expressed in number of hours: number of minutes</w:t>
            </w:r>
          </w:p>
          <w:p w:rsidR="00D522DB" w:rsidRDefault="00D522DB" w:rsidP="00D522DB">
            <w:pPr>
              <w:pStyle w:val="ListParagraph"/>
              <w:numPr>
                <w:ilvl w:val="0"/>
                <w:numId w:val="13"/>
              </w:numPr>
              <w:rPr>
                <w:noProof/>
              </w:rPr>
            </w:pPr>
            <w:r>
              <w:rPr>
                <w:noProof/>
              </w:rPr>
              <w:t>Length – for tracks, it is the length in kilometers</w:t>
            </w:r>
          </w:p>
          <w:p w:rsidR="00D522DB" w:rsidRDefault="00D522DB" w:rsidP="00D522DB">
            <w:pPr>
              <w:pStyle w:val="ListParagraph"/>
              <w:numPr>
                <w:ilvl w:val="0"/>
                <w:numId w:val="13"/>
              </w:numPr>
              <w:rPr>
                <w:noProof/>
              </w:rPr>
            </w:pPr>
            <w:r>
              <w:rPr>
                <w:noProof/>
              </w:rPr>
              <w:t>Trips – number of fishing trips that are based on the GPX file</w:t>
            </w:r>
          </w:p>
          <w:p w:rsidR="00D522DB" w:rsidRDefault="00D522DB" w:rsidP="00D522DB">
            <w:pPr>
              <w:pStyle w:val="ListParagraph"/>
              <w:numPr>
                <w:ilvl w:val="0"/>
                <w:numId w:val="13"/>
              </w:numPr>
              <w:rPr>
                <w:noProof/>
              </w:rPr>
            </w:pPr>
            <w:r>
              <w:rPr>
                <w:noProof/>
              </w:rPr>
              <w:t>Mapped – if checked, it means that the GPX file is displayed on the map</w:t>
            </w:r>
            <w:r w:rsidR="005420FB">
              <w:rPr>
                <w:noProof/>
              </w:rPr>
              <w:br/>
            </w:r>
          </w:p>
        </w:tc>
      </w:tr>
    </w:tbl>
    <w:p w:rsidR="00444A1A" w:rsidRDefault="00581665" w:rsidP="00C81B2A">
      <w:pPr>
        <w:pStyle w:val="Heading2"/>
      </w:pPr>
      <w:r>
        <w:lastRenderedPageBreak/>
        <w:t>View archived GPX</w:t>
      </w:r>
      <w:r w:rsidR="00444A1A">
        <w:t xml:space="preserve">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18"/>
        <w:gridCol w:w="7398"/>
      </w:tblGrid>
      <w:tr w:rsidR="00444A1A" w:rsidTr="008D7A8B">
        <w:tc>
          <w:tcPr>
            <w:tcW w:w="3618" w:type="dxa"/>
          </w:tcPr>
          <w:p w:rsidR="00444A1A" w:rsidRDefault="00444A1A" w:rsidP="001D6B44">
            <w:pPr>
              <w:pStyle w:val="ListParagraph"/>
              <w:numPr>
                <w:ilvl w:val="0"/>
                <w:numId w:val="31"/>
              </w:numPr>
            </w:pPr>
            <w:r>
              <w:t xml:space="preserve">To view the saved GPX in the archive, right click any row in the </w:t>
            </w:r>
            <w:r w:rsidR="001D6B44">
              <w:t>table</w:t>
            </w:r>
            <w:r>
              <w:t>.</w:t>
            </w:r>
            <w:r w:rsidR="008D7A8B">
              <w:br/>
            </w:r>
            <w:r w:rsidR="008D7A8B">
              <w:br/>
              <w:t xml:space="preserve">Select </w:t>
            </w:r>
            <w:r w:rsidR="008D7A8B" w:rsidRPr="008D7A8B">
              <w:rPr>
                <w:b/>
              </w:rPr>
              <w:t>View GPX file</w:t>
            </w:r>
          </w:p>
        </w:tc>
        <w:tc>
          <w:tcPr>
            <w:tcW w:w="7398" w:type="dxa"/>
            <w:vAlign w:val="center"/>
          </w:tcPr>
          <w:p w:rsidR="00444A1A" w:rsidRDefault="00444A1A" w:rsidP="00444A1A">
            <w:r w:rsidRPr="00444A1A">
              <w:rPr>
                <w:noProof/>
              </w:rPr>
              <w:drawing>
                <wp:inline distT="0" distB="0" distL="0" distR="0">
                  <wp:extent cx="4112683" cy="1761072"/>
                  <wp:effectExtent l="19050" t="0" r="2117" b="0"/>
                  <wp:docPr id="45" name="Picture 43" descr="view gpx right click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gpx right click menu.jpg"/>
                          <pic:cNvPicPr/>
                        </pic:nvPicPr>
                        <pic:blipFill>
                          <a:blip r:embed="rId31" cstate="print"/>
                          <a:stretch>
                            <a:fillRect/>
                          </a:stretch>
                        </pic:blipFill>
                        <pic:spPr>
                          <a:xfrm>
                            <a:off x="0" y="0"/>
                            <a:ext cx="4113837" cy="1761566"/>
                          </a:xfrm>
                          <a:prstGeom prst="rect">
                            <a:avLst/>
                          </a:prstGeom>
                        </pic:spPr>
                      </pic:pic>
                    </a:graphicData>
                  </a:graphic>
                </wp:inline>
              </w:drawing>
            </w:r>
          </w:p>
          <w:p w:rsidR="00444A1A" w:rsidRDefault="00444A1A" w:rsidP="00444A1A"/>
        </w:tc>
      </w:tr>
      <w:tr w:rsidR="00444A1A" w:rsidTr="008D7A8B">
        <w:tc>
          <w:tcPr>
            <w:tcW w:w="3618" w:type="dxa"/>
          </w:tcPr>
          <w:p w:rsidR="00444A1A" w:rsidRDefault="00444A1A" w:rsidP="004E0955">
            <w:pPr>
              <w:pStyle w:val="ListParagraph"/>
              <w:numPr>
                <w:ilvl w:val="0"/>
                <w:numId w:val="31"/>
              </w:numPr>
            </w:pPr>
            <w:r>
              <w:t>A new window will open that shows the content</w:t>
            </w:r>
            <w:r w:rsidR="004E0955">
              <w:t>s of the GPX file.</w:t>
            </w:r>
          </w:p>
        </w:tc>
        <w:tc>
          <w:tcPr>
            <w:tcW w:w="7398" w:type="dxa"/>
          </w:tcPr>
          <w:p w:rsidR="00444A1A" w:rsidRDefault="00444A1A" w:rsidP="00444A1A">
            <w:r>
              <w:rPr>
                <w:noProof/>
              </w:rPr>
              <w:drawing>
                <wp:inline distT="0" distB="0" distL="0" distR="0">
                  <wp:extent cx="3689350" cy="3091974"/>
                  <wp:effectExtent l="19050" t="0" r="6350" b="0"/>
                  <wp:docPr id="46" name="Picture 45" descr="window showing G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 showing GPX.jpg"/>
                          <pic:cNvPicPr/>
                        </pic:nvPicPr>
                        <pic:blipFill>
                          <a:blip r:embed="rId32" cstate="print"/>
                          <a:stretch>
                            <a:fillRect/>
                          </a:stretch>
                        </pic:blipFill>
                        <pic:spPr>
                          <a:xfrm>
                            <a:off x="0" y="0"/>
                            <a:ext cx="3690084" cy="3092589"/>
                          </a:xfrm>
                          <a:prstGeom prst="rect">
                            <a:avLst/>
                          </a:prstGeom>
                        </pic:spPr>
                      </pic:pic>
                    </a:graphicData>
                  </a:graphic>
                </wp:inline>
              </w:drawing>
            </w:r>
          </w:p>
          <w:p w:rsidR="00444A1A" w:rsidRDefault="00444A1A" w:rsidP="00444A1A"/>
        </w:tc>
      </w:tr>
      <w:tr w:rsidR="00444A1A" w:rsidTr="008D7A8B">
        <w:tc>
          <w:tcPr>
            <w:tcW w:w="3618" w:type="dxa"/>
          </w:tcPr>
          <w:p w:rsidR="00444A1A" w:rsidRDefault="00444A1A" w:rsidP="00444A1A">
            <w:pPr>
              <w:pStyle w:val="ListParagraph"/>
              <w:numPr>
                <w:ilvl w:val="0"/>
                <w:numId w:val="31"/>
              </w:numPr>
            </w:pPr>
            <w:r>
              <w:t>For a better view of the GPX content, double click the GPX text to see the content in Notepad.</w:t>
            </w:r>
          </w:p>
        </w:tc>
        <w:tc>
          <w:tcPr>
            <w:tcW w:w="7398" w:type="dxa"/>
          </w:tcPr>
          <w:p w:rsidR="00444A1A" w:rsidRDefault="00444A1A" w:rsidP="00444A1A">
            <w:pPr>
              <w:rPr>
                <w:noProof/>
              </w:rPr>
            </w:pPr>
            <w:r>
              <w:rPr>
                <w:noProof/>
              </w:rPr>
              <w:drawing>
                <wp:inline distT="0" distB="0" distL="0" distR="0">
                  <wp:extent cx="4341283" cy="2660644"/>
                  <wp:effectExtent l="19050" t="0" r="2117" b="0"/>
                  <wp:docPr id="47" name="Picture 46" descr="gpx open in notep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x open in notepad.jpg"/>
                          <pic:cNvPicPr/>
                        </pic:nvPicPr>
                        <pic:blipFill>
                          <a:blip r:embed="rId33" cstate="print"/>
                          <a:stretch>
                            <a:fillRect/>
                          </a:stretch>
                        </pic:blipFill>
                        <pic:spPr>
                          <a:xfrm>
                            <a:off x="0" y="0"/>
                            <a:ext cx="4350595" cy="2666351"/>
                          </a:xfrm>
                          <a:prstGeom prst="rect">
                            <a:avLst/>
                          </a:prstGeom>
                        </pic:spPr>
                      </pic:pic>
                    </a:graphicData>
                  </a:graphic>
                </wp:inline>
              </w:drawing>
            </w:r>
          </w:p>
          <w:p w:rsidR="00444A1A" w:rsidRDefault="00444A1A" w:rsidP="00444A1A">
            <w:pPr>
              <w:rPr>
                <w:noProof/>
              </w:rPr>
            </w:pPr>
          </w:p>
        </w:tc>
      </w:tr>
    </w:tbl>
    <w:p w:rsidR="00AF76B5" w:rsidRDefault="00AF76B5" w:rsidP="00C81B2A">
      <w:pPr>
        <w:pStyle w:val="Heading2"/>
      </w:pPr>
      <w:r>
        <w:t>Importing GPS</w:t>
      </w:r>
    </w:p>
    <w:p w:rsidR="00AF76B5" w:rsidRDefault="00AF76B5" w:rsidP="00AF76B5">
      <w:r>
        <w:t xml:space="preserve">One or more GPS units can be imported into the database using an XML file that contains the details of one or several GPS.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28"/>
        <w:gridCol w:w="7488"/>
      </w:tblGrid>
      <w:tr w:rsidR="00AF76B5" w:rsidTr="0069344E">
        <w:tc>
          <w:tcPr>
            <w:tcW w:w="3528" w:type="dxa"/>
          </w:tcPr>
          <w:p w:rsidR="00AF76B5" w:rsidRDefault="00AF76B5" w:rsidP="0069344E">
            <w:pPr>
              <w:pStyle w:val="ListParagraph"/>
              <w:numPr>
                <w:ilvl w:val="0"/>
                <w:numId w:val="37"/>
              </w:numPr>
            </w:pPr>
            <w:r>
              <w:lastRenderedPageBreak/>
              <w:t xml:space="preserve">Click </w:t>
            </w:r>
            <w:r w:rsidR="0069344E">
              <w:t>the Archive button in the toolbar</w:t>
            </w:r>
          </w:p>
        </w:tc>
        <w:tc>
          <w:tcPr>
            <w:tcW w:w="7488" w:type="dxa"/>
          </w:tcPr>
          <w:p w:rsidR="00AF76B5" w:rsidRDefault="00AF76B5" w:rsidP="00AF76B5">
            <w:r>
              <w:rPr>
                <w:noProof/>
              </w:rPr>
              <w:drawing>
                <wp:inline distT="0" distB="0" distL="0" distR="0">
                  <wp:extent cx="1722356" cy="613589"/>
                  <wp:effectExtent l="19050" t="0" r="0" b="0"/>
                  <wp:docPr id="56" name="Picture 55" descr="scan USB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USB button.jpg"/>
                          <pic:cNvPicPr/>
                        </pic:nvPicPr>
                        <pic:blipFill>
                          <a:blip r:embed="rId28" cstate="print"/>
                          <a:stretch>
                            <a:fillRect/>
                          </a:stretch>
                        </pic:blipFill>
                        <pic:spPr>
                          <a:xfrm>
                            <a:off x="0" y="0"/>
                            <a:ext cx="1722356" cy="613589"/>
                          </a:xfrm>
                          <a:prstGeom prst="rect">
                            <a:avLst/>
                          </a:prstGeom>
                        </pic:spPr>
                      </pic:pic>
                    </a:graphicData>
                  </a:graphic>
                </wp:inline>
              </w:drawing>
            </w:r>
          </w:p>
          <w:p w:rsidR="00AF76B5" w:rsidRDefault="00AF76B5" w:rsidP="00AF76B5"/>
        </w:tc>
      </w:tr>
      <w:tr w:rsidR="00AF76B5" w:rsidTr="0069344E">
        <w:tc>
          <w:tcPr>
            <w:tcW w:w="3528" w:type="dxa"/>
          </w:tcPr>
          <w:p w:rsidR="00AF76B5" w:rsidRDefault="0069344E" w:rsidP="00320231">
            <w:pPr>
              <w:pStyle w:val="ListParagraph"/>
              <w:numPr>
                <w:ilvl w:val="0"/>
                <w:numId w:val="37"/>
              </w:numPr>
            </w:pPr>
            <w:r>
              <w:t>Right click on Archive</w:t>
            </w:r>
            <w:r w:rsidR="00AF76B5">
              <w:t xml:space="preserve"> </w:t>
            </w:r>
            <w:r w:rsidR="00320231">
              <w:t>main branch on</w:t>
            </w:r>
            <w:r>
              <w:t xml:space="preserve"> the device </w:t>
            </w:r>
            <w:r w:rsidR="00AF76B5">
              <w:t>tre</w:t>
            </w:r>
            <w:r>
              <w:t>e</w:t>
            </w:r>
            <w:r w:rsidR="00320231">
              <w:t xml:space="preserve"> and from the shortcut menu select </w:t>
            </w:r>
            <w:r w:rsidR="00320231" w:rsidRPr="00320231">
              <w:rPr>
                <w:b/>
              </w:rPr>
              <w:t>Import GPS</w:t>
            </w:r>
          </w:p>
        </w:tc>
        <w:tc>
          <w:tcPr>
            <w:tcW w:w="7488" w:type="dxa"/>
          </w:tcPr>
          <w:p w:rsidR="00AF76B5" w:rsidRDefault="0069344E" w:rsidP="00AF76B5">
            <w:r>
              <w:rPr>
                <w:noProof/>
              </w:rPr>
              <w:drawing>
                <wp:inline distT="0" distB="0" distL="0" distR="0">
                  <wp:extent cx="1668705" cy="1093985"/>
                  <wp:effectExtent l="19050" t="0" r="7695" b="0"/>
                  <wp:docPr id="58" name="Picture 57" descr="Import GPS context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GPS context menu.jpg"/>
                          <pic:cNvPicPr/>
                        </pic:nvPicPr>
                        <pic:blipFill>
                          <a:blip r:embed="rId34" cstate="print"/>
                          <a:stretch>
                            <a:fillRect/>
                          </a:stretch>
                        </pic:blipFill>
                        <pic:spPr>
                          <a:xfrm>
                            <a:off x="0" y="0"/>
                            <a:ext cx="1668705" cy="1093985"/>
                          </a:xfrm>
                          <a:prstGeom prst="rect">
                            <a:avLst/>
                          </a:prstGeom>
                        </pic:spPr>
                      </pic:pic>
                    </a:graphicData>
                  </a:graphic>
                </wp:inline>
              </w:drawing>
            </w:r>
          </w:p>
          <w:p w:rsidR="00D41149" w:rsidRDefault="00D41149" w:rsidP="00AF76B5"/>
        </w:tc>
      </w:tr>
      <w:tr w:rsidR="0069344E" w:rsidTr="0069344E">
        <w:tc>
          <w:tcPr>
            <w:tcW w:w="3528" w:type="dxa"/>
          </w:tcPr>
          <w:p w:rsidR="0069344E" w:rsidRDefault="0069344E" w:rsidP="0069344E">
            <w:pPr>
              <w:pStyle w:val="ListParagraph"/>
              <w:numPr>
                <w:ilvl w:val="0"/>
                <w:numId w:val="37"/>
              </w:numPr>
            </w:pPr>
            <w:r>
              <w:t>Provide the XML file that contains the data of the GPS to be imported</w:t>
            </w:r>
          </w:p>
        </w:tc>
        <w:tc>
          <w:tcPr>
            <w:tcW w:w="7488" w:type="dxa"/>
          </w:tcPr>
          <w:p w:rsidR="0069344E" w:rsidRDefault="0069344E" w:rsidP="00AF76B5">
            <w:pPr>
              <w:rPr>
                <w:noProof/>
              </w:rPr>
            </w:pPr>
            <w:r>
              <w:rPr>
                <w:noProof/>
              </w:rPr>
              <w:drawing>
                <wp:inline distT="0" distB="0" distL="0" distR="0">
                  <wp:extent cx="4339317" cy="2567940"/>
                  <wp:effectExtent l="19050" t="0" r="4083" b="0"/>
                  <wp:docPr id="59" name="Picture 58" descr="provide import gps xml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 import gps xml file.jpg"/>
                          <pic:cNvPicPr/>
                        </pic:nvPicPr>
                        <pic:blipFill>
                          <a:blip r:embed="rId35" cstate="print"/>
                          <a:stretch>
                            <a:fillRect/>
                          </a:stretch>
                        </pic:blipFill>
                        <pic:spPr>
                          <a:xfrm>
                            <a:off x="0" y="0"/>
                            <a:ext cx="4344023" cy="2570725"/>
                          </a:xfrm>
                          <a:prstGeom prst="rect">
                            <a:avLst/>
                          </a:prstGeom>
                        </pic:spPr>
                      </pic:pic>
                    </a:graphicData>
                  </a:graphic>
                </wp:inline>
              </w:drawing>
            </w:r>
          </w:p>
          <w:p w:rsidR="0069344E" w:rsidRDefault="0069344E" w:rsidP="00AF76B5">
            <w:pPr>
              <w:rPr>
                <w:noProof/>
              </w:rPr>
            </w:pPr>
          </w:p>
        </w:tc>
      </w:tr>
      <w:tr w:rsidR="00AF76B5" w:rsidTr="0069344E">
        <w:tc>
          <w:tcPr>
            <w:tcW w:w="3528" w:type="dxa"/>
          </w:tcPr>
          <w:p w:rsidR="00AF76B5" w:rsidRDefault="0069344E" w:rsidP="00655B3C">
            <w:pPr>
              <w:pStyle w:val="ListParagraph"/>
              <w:numPr>
                <w:ilvl w:val="0"/>
                <w:numId w:val="37"/>
              </w:numPr>
            </w:pPr>
            <w:r>
              <w:t>After successfully importing, the new GPS devices will be shown on the tree together with a confirmation message</w:t>
            </w:r>
            <w:r w:rsidR="00655B3C">
              <w:br/>
            </w:r>
            <w:r w:rsidR="00655B3C">
              <w:br/>
              <w:t>Take note that imported GPS units are already enrolled into the database</w:t>
            </w:r>
          </w:p>
        </w:tc>
        <w:tc>
          <w:tcPr>
            <w:tcW w:w="7488" w:type="dxa"/>
          </w:tcPr>
          <w:p w:rsidR="00AF76B5" w:rsidRDefault="0069344E" w:rsidP="00AF76B5">
            <w:r>
              <w:rPr>
                <w:noProof/>
              </w:rPr>
              <w:drawing>
                <wp:inline distT="0" distB="0" distL="0" distR="0">
                  <wp:extent cx="4302038" cy="2506980"/>
                  <wp:effectExtent l="19050" t="0" r="3262" b="0"/>
                  <wp:docPr id="60" name="Picture 59" descr="success import G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 import GPS.jpg"/>
                          <pic:cNvPicPr/>
                        </pic:nvPicPr>
                        <pic:blipFill>
                          <a:blip r:embed="rId36" cstate="print"/>
                          <a:stretch>
                            <a:fillRect/>
                          </a:stretch>
                        </pic:blipFill>
                        <pic:spPr>
                          <a:xfrm>
                            <a:off x="0" y="0"/>
                            <a:ext cx="4304582" cy="2508463"/>
                          </a:xfrm>
                          <a:prstGeom prst="rect">
                            <a:avLst/>
                          </a:prstGeom>
                        </pic:spPr>
                      </pic:pic>
                    </a:graphicData>
                  </a:graphic>
                </wp:inline>
              </w:drawing>
            </w:r>
          </w:p>
          <w:p w:rsidR="00320231" w:rsidRDefault="00320231" w:rsidP="00AF76B5"/>
        </w:tc>
      </w:tr>
    </w:tbl>
    <w:p w:rsidR="00320231" w:rsidRDefault="00320231" w:rsidP="00C81B2A">
      <w:pPr>
        <w:pStyle w:val="Heading2"/>
      </w:pPr>
      <w:r>
        <w:t>Importing GPX files into the database</w:t>
      </w:r>
    </w:p>
    <w:p w:rsidR="00320231" w:rsidRDefault="00320231" w:rsidP="00320231">
      <w:pPr>
        <w:pStyle w:val="Heading3"/>
      </w:pPr>
      <w:r>
        <w:t>Requirements</w:t>
      </w:r>
    </w:p>
    <w:p w:rsidR="00320231" w:rsidRDefault="00320231" w:rsidP="00320231">
      <w:r>
        <w:t>To be able to import GPX files into the database, the following conditions must be met.</w:t>
      </w:r>
    </w:p>
    <w:p w:rsidR="00320231" w:rsidRDefault="00320231" w:rsidP="00320231">
      <w:pPr>
        <w:pStyle w:val="ListParagraph"/>
        <w:numPr>
          <w:ilvl w:val="0"/>
          <w:numId w:val="38"/>
        </w:numPr>
      </w:pPr>
      <w:r>
        <w:t>A folder</w:t>
      </w:r>
      <w:r w:rsidR="0036400D">
        <w:t xml:space="preserve"> must exist </w:t>
      </w:r>
      <w:r>
        <w:t>that contains all the GPX data to be imported. Let us refer to this folder as the Main Folder.</w:t>
      </w:r>
    </w:p>
    <w:p w:rsidR="00320231" w:rsidRDefault="00320231" w:rsidP="00320231">
      <w:pPr>
        <w:pStyle w:val="ListParagraph"/>
        <w:numPr>
          <w:ilvl w:val="0"/>
          <w:numId w:val="38"/>
        </w:numPr>
      </w:pPr>
      <w:r>
        <w:lastRenderedPageBreak/>
        <w:t>Inside the Main Folder, one or more folders with each folder named after a GPS unit. Let us refer to any one of these folders as a GPS Folder</w:t>
      </w:r>
      <w:r w:rsidR="006C4BFC">
        <w:t xml:space="preserve">. It is not necessary that the GPS Folder is a child of the Main Folder. It could be found in one or more subfolders deep into the </w:t>
      </w:r>
      <w:proofErr w:type="spellStart"/>
      <w:r w:rsidR="006C4BFC">
        <w:t>hirerarchy</w:t>
      </w:r>
      <w:proofErr w:type="spellEnd"/>
      <w:r w:rsidR="006C4BFC">
        <w:t>.</w:t>
      </w:r>
    </w:p>
    <w:p w:rsidR="00320231" w:rsidRDefault="00320231" w:rsidP="00320231">
      <w:pPr>
        <w:pStyle w:val="ListParagraph"/>
        <w:numPr>
          <w:ilvl w:val="0"/>
          <w:numId w:val="38"/>
        </w:numPr>
      </w:pPr>
      <w:r>
        <w:t>A</w:t>
      </w:r>
      <w:r w:rsidR="00655B3C">
        <w:t xml:space="preserve"> GPS F</w:t>
      </w:r>
      <w:r>
        <w:t xml:space="preserve">older can contain files or more folders. </w:t>
      </w:r>
      <w:r w:rsidR="00655B3C">
        <w:t>It is important that the GPS Folder name refers to a GPS that is already enrolled in the database</w:t>
      </w:r>
    </w:p>
    <w:p w:rsidR="00320231" w:rsidRDefault="00320231" w:rsidP="00320231">
      <w:pPr>
        <w:pStyle w:val="Heading3"/>
      </w:pPr>
      <w:r>
        <w:t>What will happen</w:t>
      </w:r>
    </w:p>
    <w:p w:rsidR="00320231" w:rsidRDefault="00320231" w:rsidP="00320231">
      <w:r>
        <w:t>The software will look at the c</w:t>
      </w:r>
      <w:r w:rsidR="0036400D">
        <w:t>ontents of each GPS F</w:t>
      </w:r>
      <w:r>
        <w:t>older. If it finds a GPX fi</w:t>
      </w:r>
      <w:r w:rsidR="00655B3C">
        <w:t>le, it will process that file, i</w:t>
      </w:r>
      <w:r>
        <w:t xml:space="preserve">f it finds a folder, it will look at the contents of that sub-folder and process any GPX file. </w:t>
      </w:r>
      <w:r w:rsidR="00655B3C">
        <w:t>For each subsequent subfolder, the process will be repeated until no more folders are found.</w:t>
      </w:r>
    </w:p>
    <w:p w:rsidR="00EC292B" w:rsidRDefault="00EC292B" w:rsidP="00EC292B">
      <w:pPr>
        <w:pStyle w:val="Heading3"/>
      </w:pPr>
      <w:r>
        <w:t>What is the result</w:t>
      </w:r>
    </w:p>
    <w:p w:rsidR="00EC292B" w:rsidRDefault="00EC292B" w:rsidP="00EC292B">
      <w:r>
        <w:t>Any GPX file that is successfully processed will be saved in the GPX archive of the database.</w:t>
      </w:r>
      <w:r w:rsidR="0036400D">
        <w:t xml:space="preserve"> </w:t>
      </w:r>
      <w:r w:rsidR="006C4BFC">
        <w:t>The Archive tree will be updated to show the months where the GPX data fall into.</w:t>
      </w:r>
    </w:p>
    <w:p w:rsidR="0036400D" w:rsidRDefault="0036400D" w:rsidP="0036400D">
      <w:pPr>
        <w:pStyle w:val="Heading3"/>
      </w:pPr>
      <w:r>
        <w:t>Importing GPX files to the Archive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28"/>
        <w:gridCol w:w="7488"/>
      </w:tblGrid>
      <w:tr w:rsidR="0036400D" w:rsidTr="00EC5D40">
        <w:tc>
          <w:tcPr>
            <w:tcW w:w="3528" w:type="dxa"/>
          </w:tcPr>
          <w:p w:rsidR="0036400D" w:rsidRDefault="0036400D" w:rsidP="0036400D">
            <w:pPr>
              <w:pStyle w:val="ListParagraph"/>
              <w:numPr>
                <w:ilvl w:val="0"/>
                <w:numId w:val="39"/>
              </w:numPr>
            </w:pPr>
            <w:r>
              <w:t>Click the Archive button in the toolbar</w:t>
            </w:r>
          </w:p>
        </w:tc>
        <w:tc>
          <w:tcPr>
            <w:tcW w:w="7488" w:type="dxa"/>
          </w:tcPr>
          <w:p w:rsidR="0036400D" w:rsidRDefault="0036400D" w:rsidP="00EC292B">
            <w:r w:rsidRPr="0036400D">
              <w:rPr>
                <w:noProof/>
              </w:rPr>
              <w:drawing>
                <wp:inline distT="0" distB="0" distL="0" distR="0">
                  <wp:extent cx="1722356" cy="613589"/>
                  <wp:effectExtent l="19050" t="0" r="0" b="0"/>
                  <wp:docPr id="61" name="Picture 55" descr="scan USB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USB button.jpg"/>
                          <pic:cNvPicPr/>
                        </pic:nvPicPr>
                        <pic:blipFill>
                          <a:blip r:embed="rId28" cstate="print"/>
                          <a:stretch>
                            <a:fillRect/>
                          </a:stretch>
                        </pic:blipFill>
                        <pic:spPr>
                          <a:xfrm>
                            <a:off x="0" y="0"/>
                            <a:ext cx="1722356" cy="613589"/>
                          </a:xfrm>
                          <a:prstGeom prst="rect">
                            <a:avLst/>
                          </a:prstGeom>
                        </pic:spPr>
                      </pic:pic>
                    </a:graphicData>
                  </a:graphic>
                </wp:inline>
              </w:drawing>
            </w:r>
          </w:p>
          <w:p w:rsidR="0036400D" w:rsidRDefault="0036400D" w:rsidP="00EC292B"/>
        </w:tc>
      </w:tr>
      <w:tr w:rsidR="0036400D" w:rsidTr="00EC5D40">
        <w:tc>
          <w:tcPr>
            <w:tcW w:w="3528" w:type="dxa"/>
          </w:tcPr>
          <w:p w:rsidR="0036400D" w:rsidRDefault="0036400D" w:rsidP="0036400D">
            <w:pPr>
              <w:pStyle w:val="ListParagraph"/>
              <w:numPr>
                <w:ilvl w:val="0"/>
                <w:numId w:val="39"/>
              </w:numPr>
            </w:pPr>
            <w:r>
              <w:t xml:space="preserve">Right click on Archive main branch on the device tree and from the shortcut menu select </w:t>
            </w:r>
            <w:r w:rsidRPr="00320231">
              <w:rPr>
                <w:b/>
              </w:rPr>
              <w:t>Import GP</w:t>
            </w:r>
            <w:r>
              <w:rPr>
                <w:b/>
              </w:rPr>
              <w:t>X</w:t>
            </w:r>
          </w:p>
        </w:tc>
        <w:tc>
          <w:tcPr>
            <w:tcW w:w="7488" w:type="dxa"/>
          </w:tcPr>
          <w:p w:rsidR="0036400D" w:rsidRDefault="0036400D" w:rsidP="00EC292B">
            <w:r>
              <w:rPr>
                <w:noProof/>
              </w:rPr>
              <w:drawing>
                <wp:inline distT="0" distB="0" distL="0" distR="0">
                  <wp:extent cx="1773167" cy="1176639"/>
                  <wp:effectExtent l="19050" t="0" r="0" b="0"/>
                  <wp:docPr id="62" name="Picture 61" descr="Import GPX context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GPX context menu.jpg"/>
                          <pic:cNvPicPr/>
                        </pic:nvPicPr>
                        <pic:blipFill>
                          <a:blip r:embed="rId37" cstate="print"/>
                          <a:stretch>
                            <a:fillRect/>
                          </a:stretch>
                        </pic:blipFill>
                        <pic:spPr>
                          <a:xfrm>
                            <a:off x="0" y="0"/>
                            <a:ext cx="1773167" cy="1176639"/>
                          </a:xfrm>
                          <a:prstGeom prst="rect">
                            <a:avLst/>
                          </a:prstGeom>
                        </pic:spPr>
                      </pic:pic>
                    </a:graphicData>
                  </a:graphic>
                </wp:inline>
              </w:drawing>
            </w:r>
          </w:p>
          <w:p w:rsidR="0036400D" w:rsidRDefault="0036400D" w:rsidP="00EC292B"/>
        </w:tc>
      </w:tr>
      <w:tr w:rsidR="0036400D" w:rsidTr="00EC5D40">
        <w:tc>
          <w:tcPr>
            <w:tcW w:w="3528" w:type="dxa"/>
          </w:tcPr>
          <w:p w:rsidR="0036400D" w:rsidRDefault="00A55421" w:rsidP="00A55421">
            <w:pPr>
              <w:pStyle w:val="ListParagraph"/>
              <w:numPr>
                <w:ilvl w:val="0"/>
                <w:numId w:val="39"/>
              </w:numPr>
            </w:pPr>
            <w:r>
              <w:t>Provide the folder that contains the GPX files that will be imported to the database</w:t>
            </w:r>
          </w:p>
        </w:tc>
        <w:tc>
          <w:tcPr>
            <w:tcW w:w="7488" w:type="dxa"/>
          </w:tcPr>
          <w:p w:rsidR="0036400D" w:rsidRDefault="006C4BFC" w:rsidP="00EC292B">
            <w:r>
              <w:rPr>
                <w:noProof/>
              </w:rPr>
              <w:drawing>
                <wp:inline distT="0" distB="0" distL="0" distR="0">
                  <wp:extent cx="3506484" cy="1988820"/>
                  <wp:effectExtent l="19050" t="0" r="0" b="0"/>
                  <wp:docPr id="63" name="Picture 62" descr="locate folder for importing G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e folder for importing GPX.jpg"/>
                          <pic:cNvPicPr/>
                        </pic:nvPicPr>
                        <pic:blipFill>
                          <a:blip r:embed="rId38" cstate="print"/>
                          <a:stretch>
                            <a:fillRect/>
                          </a:stretch>
                        </pic:blipFill>
                        <pic:spPr>
                          <a:xfrm>
                            <a:off x="0" y="0"/>
                            <a:ext cx="3508082" cy="1989726"/>
                          </a:xfrm>
                          <a:prstGeom prst="rect">
                            <a:avLst/>
                          </a:prstGeom>
                        </pic:spPr>
                      </pic:pic>
                    </a:graphicData>
                  </a:graphic>
                </wp:inline>
              </w:drawing>
            </w:r>
          </w:p>
          <w:p w:rsidR="006C4BFC" w:rsidRDefault="006C4BFC" w:rsidP="00EC292B"/>
        </w:tc>
      </w:tr>
      <w:tr w:rsidR="00A55421" w:rsidTr="00EC5D40">
        <w:tc>
          <w:tcPr>
            <w:tcW w:w="3528" w:type="dxa"/>
          </w:tcPr>
          <w:p w:rsidR="00A55421" w:rsidRDefault="00A55421" w:rsidP="00EC5D40">
            <w:pPr>
              <w:pStyle w:val="ListParagraph"/>
              <w:numPr>
                <w:ilvl w:val="0"/>
                <w:numId w:val="39"/>
              </w:numPr>
            </w:pPr>
            <w:r>
              <w:lastRenderedPageBreak/>
              <w:t>After successfully importing GPX files, there will be a confirmation message.</w:t>
            </w:r>
            <w:r>
              <w:br/>
            </w:r>
            <w:r>
              <w:br/>
            </w:r>
            <w:r w:rsidR="00EC5D40">
              <w:t>The archive tree will be updated showing the months where the archived files fall into.</w:t>
            </w:r>
          </w:p>
        </w:tc>
        <w:tc>
          <w:tcPr>
            <w:tcW w:w="7488" w:type="dxa"/>
          </w:tcPr>
          <w:p w:rsidR="00A55421" w:rsidRDefault="00EC5D40" w:rsidP="00EC292B">
            <w:r>
              <w:rPr>
                <w:noProof/>
              </w:rPr>
              <w:drawing>
                <wp:inline distT="0" distB="0" distL="0" distR="0">
                  <wp:extent cx="3310890" cy="3206610"/>
                  <wp:effectExtent l="19050" t="0" r="3810" b="0"/>
                  <wp:docPr id="64" name="Picture 63" descr="updated tree showing months in arch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d tree showing months in archive.jpg"/>
                          <pic:cNvPicPr/>
                        </pic:nvPicPr>
                        <pic:blipFill>
                          <a:blip r:embed="rId39" cstate="print"/>
                          <a:stretch>
                            <a:fillRect/>
                          </a:stretch>
                        </pic:blipFill>
                        <pic:spPr>
                          <a:xfrm>
                            <a:off x="0" y="0"/>
                            <a:ext cx="3310890" cy="3206610"/>
                          </a:xfrm>
                          <a:prstGeom prst="rect">
                            <a:avLst/>
                          </a:prstGeom>
                        </pic:spPr>
                      </pic:pic>
                    </a:graphicData>
                  </a:graphic>
                </wp:inline>
              </w:drawing>
            </w:r>
          </w:p>
          <w:p w:rsidR="00EC5D40" w:rsidRDefault="00EC5D40" w:rsidP="00EC292B"/>
        </w:tc>
      </w:tr>
    </w:tbl>
    <w:p w:rsidR="0036400D" w:rsidRDefault="0036400D" w:rsidP="00EC292B"/>
    <w:p w:rsidR="006A0F83" w:rsidRDefault="006A0F83" w:rsidP="006A0F83">
      <w:pPr>
        <w:pStyle w:val="Heading2"/>
      </w:pPr>
      <w:r>
        <w:t>Exporting archived GPX files to your computer’s hard drive</w:t>
      </w:r>
    </w:p>
    <w:p w:rsidR="006A0F83" w:rsidRDefault="006A0F83" w:rsidP="006A0F83">
      <w:r>
        <w:t>GPX Manager already saves backup copies GPX files in the database. If you want to copy the GPX files in the database into your computer’s backup folder, just follow these steps.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98"/>
        <w:gridCol w:w="7218"/>
      </w:tblGrid>
      <w:tr w:rsidR="006A0F83" w:rsidTr="00EC130D">
        <w:tc>
          <w:tcPr>
            <w:tcW w:w="3798" w:type="dxa"/>
          </w:tcPr>
          <w:p w:rsidR="006A0F83" w:rsidRDefault="00D41149" w:rsidP="00EC130D">
            <w:pPr>
              <w:pStyle w:val="ListParagraph"/>
              <w:numPr>
                <w:ilvl w:val="0"/>
                <w:numId w:val="40"/>
              </w:numPr>
            </w:pPr>
            <w:r>
              <w:t xml:space="preserve">From the Archive tree, </w:t>
            </w:r>
            <w:r w:rsidR="00EC130D">
              <w:t>open the shortcut menu and right</w:t>
            </w:r>
            <w:r>
              <w:t xml:space="preserve"> click </w:t>
            </w:r>
            <w:r w:rsidR="00EC130D" w:rsidRPr="00EC130D">
              <w:rPr>
                <w:b/>
              </w:rPr>
              <w:t>Backup GPX to drive</w:t>
            </w:r>
          </w:p>
        </w:tc>
        <w:tc>
          <w:tcPr>
            <w:tcW w:w="7218" w:type="dxa"/>
          </w:tcPr>
          <w:p w:rsidR="006A0F83" w:rsidRDefault="00EC130D" w:rsidP="006A0F83">
            <w:r>
              <w:rPr>
                <w:noProof/>
              </w:rPr>
              <w:drawing>
                <wp:inline distT="0" distB="0" distL="0" distR="0">
                  <wp:extent cx="1786890" cy="1175016"/>
                  <wp:effectExtent l="19050" t="0" r="3810" b="0"/>
                  <wp:docPr id="65" name="Picture 64" descr="backup gpx to dr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up gpx to drive.jpg"/>
                          <pic:cNvPicPr/>
                        </pic:nvPicPr>
                        <pic:blipFill>
                          <a:blip r:embed="rId40" cstate="print"/>
                          <a:stretch>
                            <a:fillRect/>
                          </a:stretch>
                        </pic:blipFill>
                        <pic:spPr>
                          <a:xfrm>
                            <a:off x="0" y="0"/>
                            <a:ext cx="1786890" cy="1175016"/>
                          </a:xfrm>
                          <a:prstGeom prst="rect">
                            <a:avLst/>
                          </a:prstGeom>
                        </pic:spPr>
                      </pic:pic>
                    </a:graphicData>
                  </a:graphic>
                </wp:inline>
              </w:drawing>
            </w:r>
          </w:p>
          <w:p w:rsidR="00EC130D" w:rsidRDefault="00EC130D" w:rsidP="006A0F83"/>
        </w:tc>
      </w:tr>
      <w:tr w:rsidR="006A0F83" w:rsidTr="00EC130D">
        <w:tc>
          <w:tcPr>
            <w:tcW w:w="3798" w:type="dxa"/>
          </w:tcPr>
          <w:p w:rsidR="006A0F83" w:rsidRDefault="00EC130D" w:rsidP="00EC130D">
            <w:pPr>
              <w:pStyle w:val="ListParagraph"/>
              <w:numPr>
                <w:ilvl w:val="0"/>
                <w:numId w:val="40"/>
              </w:numPr>
            </w:pPr>
            <w:r>
              <w:t>After a short time, confirmation of the backup will be shown</w:t>
            </w:r>
          </w:p>
        </w:tc>
        <w:tc>
          <w:tcPr>
            <w:tcW w:w="7218" w:type="dxa"/>
          </w:tcPr>
          <w:p w:rsidR="006A0F83" w:rsidRDefault="00815A6B" w:rsidP="006A0F83">
            <w:r>
              <w:rPr>
                <w:noProof/>
              </w:rPr>
              <w:drawing>
                <wp:inline distT="0" distB="0" distL="0" distR="0">
                  <wp:extent cx="2221230" cy="1097790"/>
                  <wp:effectExtent l="19050" t="0" r="7620" b="0"/>
                  <wp:docPr id="68" name="Picture 67" descr="backup to drive confi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up to drive confimation.jpg"/>
                          <pic:cNvPicPr/>
                        </pic:nvPicPr>
                        <pic:blipFill>
                          <a:blip r:embed="rId41" cstate="print"/>
                          <a:stretch>
                            <a:fillRect/>
                          </a:stretch>
                        </pic:blipFill>
                        <pic:spPr>
                          <a:xfrm>
                            <a:off x="0" y="0"/>
                            <a:ext cx="2223798" cy="1099059"/>
                          </a:xfrm>
                          <a:prstGeom prst="rect">
                            <a:avLst/>
                          </a:prstGeom>
                        </pic:spPr>
                      </pic:pic>
                    </a:graphicData>
                  </a:graphic>
                </wp:inline>
              </w:drawing>
            </w:r>
          </w:p>
          <w:p w:rsidR="00815A6B" w:rsidRDefault="00815A6B" w:rsidP="006A0F83"/>
        </w:tc>
      </w:tr>
      <w:tr w:rsidR="006A0F83" w:rsidTr="00EC130D">
        <w:tc>
          <w:tcPr>
            <w:tcW w:w="3798" w:type="dxa"/>
          </w:tcPr>
          <w:p w:rsidR="006A0F83" w:rsidRDefault="00EC130D" w:rsidP="00EC130D">
            <w:pPr>
              <w:pStyle w:val="ListParagraph"/>
              <w:numPr>
                <w:ilvl w:val="0"/>
                <w:numId w:val="40"/>
              </w:numPr>
            </w:pPr>
            <w:r>
              <w:t xml:space="preserve">To see the what has been backed up to your computer, open the context menu and select </w:t>
            </w:r>
            <w:r w:rsidRPr="00EC130D">
              <w:rPr>
                <w:b/>
              </w:rPr>
              <w:t>Open backup location</w:t>
            </w:r>
          </w:p>
        </w:tc>
        <w:tc>
          <w:tcPr>
            <w:tcW w:w="7218" w:type="dxa"/>
          </w:tcPr>
          <w:p w:rsidR="006A0F83" w:rsidRDefault="00EC130D" w:rsidP="006A0F83">
            <w:r>
              <w:rPr>
                <w:noProof/>
              </w:rPr>
              <w:drawing>
                <wp:inline distT="0" distB="0" distL="0" distR="0">
                  <wp:extent cx="1790700" cy="1202709"/>
                  <wp:effectExtent l="19050" t="0" r="0" b="0"/>
                  <wp:docPr id="66" name="Picture 65" descr="open backup 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backup location.jpg"/>
                          <pic:cNvPicPr/>
                        </pic:nvPicPr>
                        <pic:blipFill>
                          <a:blip r:embed="rId42" cstate="print"/>
                          <a:stretch>
                            <a:fillRect/>
                          </a:stretch>
                        </pic:blipFill>
                        <pic:spPr>
                          <a:xfrm>
                            <a:off x="0" y="0"/>
                            <a:ext cx="1790700" cy="1202709"/>
                          </a:xfrm>
                          <a:prstGeom prst="rect">
                            <a:avLst/>
                          </a:prstGeom>
                        </pic:spPr>
                      </pic:pic>
                    </a:graphicData>
                  </a:graphic>
                </wp:inline>
              </w:drawing>
            </w:r>
          </w:p>
          <w:p w:rsidR="00EC130D" w:rsidRDefault="00EC130D" w:rsidP="006A0F83"/>
        </w:tc>
      </w:tr>
      <w:tr w:rsidR="00EC130D" w:rsidTr="00EC130D">
        <w:tc>
          <w:tcPr>
            <w:tcW w:w="3798" w:type="dxa"/>
          </w:tcPr>
          <w:p w:rsidR="00EC130D" w:rsidRDefault="00EC130D" w:rsidP="00B04209">
            <w:pPr>
              <w:pStyle w:val="ListParagraph"/>
              <w:numPr>
                <w:ilvl w:val="0"/>
                <w:numId w:val="40"/>
              </w:numPr>
            </w:pPr>
            <w:r>
              <w:lastRenderedPageBreak/>
              <w:t xml:space="preserve">The backup folder will open showing folders representing a GPS unit. </w:t>
            </w:r>
            <w:r>
              <w:br/>
            </w:r>
            <w:r>
              <w:br/>
              <w:t xml:space="preserve">If you open a folder, you will </w:t>
            </w:r>
            <w:r w:rsidR="00B04209">
              <w:t>find subfolders representing months where the data in the GPX fall into. The GPX file backups are found inside the month folders.</w:t>
            </w:r>
            <w:r w:rsidR="00B04209">
              <w:br/>
            </w:r>
            <w:r w:rsidR="00B04209">
              <w:br/>
              <w:t>Remember, the months does not represent when the file was created. It represents the time start of tracking or the timestamp of the first waypoint in the file.</w:t>
            </w:r>
          </w:p>
        </w:tc>
        <w:tc>
          <w:tcPr>
            <w:tcW w:w="7218" w:type="dxa"/>
          </w:tcPr>
          <w:p w:rsidR="00EC130D" w:rsidRDefault="00EC130D" w:rsidP="006A0F83">
            <w:pPr>
              <w:rPr>
                <w:noProof/>
              </w:rPr>
            </w:pPr>
            <w:r>
              <w:rPr>
                <w:noProof/>
              </w:rPr>
              <w:drawing>
                <wp:inline distT="0" distB="0" distL="0" distR="0">
                  <wp:extent cx="3501390" cy="2331626"/>
                  <wp:effectExtent l="19050" t="0" r="3810" b="0"/>
                  <wp:docPr id="67" name="Picture 66" descr="GPS backup fol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S backup folders.jpg"/>
                          <pic:cNvPicPr/>
                        </pic:nvPicPr>
                        <pic:blipFill>
                          <a:blip r:embed="rId43" cstate="print"/>
                          <a:stretch>
                            <a:fillRect/>
                          </a:stretch>
                        </pic:blipFill>
                        <pic:spPr>
                          <a:xfrm>
                            <a:off x="0" y="0"/>
                            <a:ext cx="3503911" cy="2333305"/>
                          </a:xfrm>
                          <a:prstGeom prst="rect">
                            <a:avLst/>
                          </a:prstGeom>
                        </pic:spPr>
                      </pic:pic>
                    </a:graphicData>
                  </a:graphic>
                </wp:inline>
              </w:drawing>
            </w:r>
          </w:p>
          <w:p w:rsidR="00EC130D" w:rsidRDefault="00EC130D" w:rsidP="006A0F83">
            <w:pPr>
              <w:rPr>
                <w:noProof/>
              </w:rPr>
            </w:pPr>
          </w:p>
        </w:tc>
      </w:tr>
    </w:tbl>
    <w:p w:rsidR="006A0F83" w:rsidRPr="006A0F83" w:rsidRDefault="006A0F83" w:rsidP="006A0F83"/>
    <w:p w:rsidR="000D4795" w:rsidRDefault="0005460F" w:rsidP="00C81B2A">
      <w:pPr>
        <w:pStyle w:val="Heading2"/>
      </w:pPr>
      <w:r>
        <w:t>Creating a fishing trip</w:t>
      </w:r>
    </w:p>
    <w:p w:rsidR="0005460F" w:rsidRDefault="0005460F" w:rsidP="00152832">
      <w:r>
        <w:t>A fishing trip is based on the tracks from a GPX file. You will add to this the data that are recorded in the logbook.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98"/>
        <w:gridCol w:w="1170"/>
        <w:gridCol w:w="6048"/>
      </w:tblGrid>
      <w:tr w:rsidR="0005460F" w:rsidTr="0005460F">
        <w:tc>
          <w:tcPr>
            <w:tcW w:w="3798" w:type="dxa"/>
          </w:tcPr>
          <w:p w:rsidR="00D600DB" w:rsidRDefault="0005460F" w:rsidP="00D600DB">
            <w:pPr>
              <w:pStyle w:val="ListParagraph"/>
              <w:numPr>
                <w:ilvl w:val="0"/>
                <w:numId w:val="14"/>
              </w:numPr>
              <w:ind w:left="360" w:firstLine="0"/>
            </w:pPr>
            <w:r>
              <w:t>Select a track GPX file</w:t>
            </w:r>
            <w:r w:rsidR="00D600DB">
              <w:t xml:space="preserve"> that </w:t>
            </w:r>
            <w:r w:rsidR="002A180C">
              <w:t>is</w:t>
            </w:r>
            <w:r w:rsidR="00D600DB">
              <w:t xml:space="preserve"> listed in any of these two tables:  </w:t>
            </w:r>
            <w:r w:rsidR="00D600DB">
              <w:br/>
            </w:r>
            <w:r w:rsidR="00D600DB">
              <w:br/>
              <w:t>a)  GPX folder of a connected GPS</w:t>
            </w:r>
            <w:r w:rsidR="00D600DB">
              <w:br/>
              <w:t>b) Archives of GPX files</w:t>
            </w:r>
          </w:p>
          <w:p w:rsidR="0005460F" w:rsidRDefault="00D600DB" w:rsidP="00D600DB">
            <w:pPr>
              <w:pStyle w:val="ListParagraph"/>
              <w:ind w:left="360"/>
            </w:pPr>
            <w:r>
              <w:t xml:space="preserve"> </w:t>
            </w:r>
            <w:r w:rsidR="0005460F">
              <w:br/>
              <w:t xml:space="preserve">Right click and from the shortcut menu select </w:t>
            </w:r>
            <w:r w:rsidR="0005460F" w:rsidRPr="0005460F">
              <w:rPr>
                <w:b/>
              </w:rPr>
              <w:t>Add trip based on track</w:t>
            </w:r>
            <w:r w:rsidR="0005460F">
              <w:t>.</w:t>
            </w:r>
            <w:r w:rsidR="00003A8E">
              <w:br/>
            </w:r>
          </w:p>
        </w:tc>
        <w:tc>
          <w:tcPr>
            <w:tcW w:w="7218" w:type="dxa"/>
            <w:gridSpan w:val="2"/>
          </w:tcPr>
          <w:p w:rsidR="0005460F" w:rsidRDefault="0005460F" w:rsidP="00152832">
            <w:r>
              <w:rPr>
                <w:noProof/>
              </w:rPr>
              <w:drawing>
                <wp:inline distT="0" distB="0" distL="0" distR="0">
                  <wp:extent cx="3452283" cy="1638910"/>
                  <wp:effectExtent l="19050" t="0" r="0" b="0"/>
                  <wp:docPr id="18" name="Picture 17" descr="add trip using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rip using track.jpg"/>
                          <pic:cNvPicPr/>
                        </pic:nvPicPr>
                        <pic:blipFill>
                          <a:blip r:embed="rId44" cstate="print"/>
                          <a:stretch>
                            <a:fillRect/>
                          </a:stretch>
                        </pic:blipFill>
                        <pic:spPr>
                          <a:xfrm>
                            <a:off x="0" y="0"/>
                            <a:ext cx="3454113" cy="1639779"/>
                          </a:xfrm>
                          <a:prstGeom prst="rect">
                            <a:avLst/>
                          </a:prstGeom>
                        </pic:spPr>
                      </pic:pic>
                    </a:graphicData>
                  </a:graphic>
                </wp:inline>
              </w:drawing>
            </w:r>
          </w:p>
          <w:p w:rsidR="0005460F" w:rsidRDefault="0005460F" w:rsidP="00152832"/>
        </w:tc>
      </w:tr>
      <w:tr w:rsidR="0005460F" w:rsidTr="0005460F">
        <w:tc>
          <w:tcPr>
            <w:tcW w:w="3798" w:type="dxa"/>
          </w:tcPr>
          <w:p w:rsidR="0005460F" w:rsidRDefault="0005460F" w:rsidP="00C62398">
            <w:pPr>
              <w:pStyle w:val="ListParagraph"/>
              <w:numPr>
                <w:ilvl w:val="0"/>
                <w:numId w:val="14"/>
              </w:numPr>
            </w:pPr>
            <w:r>
              <w:t>A new window will open. This window is where you will encode the data written in the logbook.</w:t>
            </w:r>
            <w:r>
              <w:br/>
            </w:r>
            <w:r>
              <w:br/>
              <w:t>Fill up the requested data</w:t>
            </w:r>
            <w:r w:rsidR="00C62398">
              <w:t>:</w:t>
            </w:r>
          </w:p>
          <w:p w:rsidR="00C62398" w:rsidRDefault="00C62398" w:rsidP="00C62398">
            <w:pPr>
              <w:pStyle w:val="ListParagraph"/>
              <w:numPr>
                <w:ilvl w:val="0"/>
                <w:numId w:val="15"/>
              </w:numPr>
            </w:pPr>
            <w:r>
              <w:t>Name of operator</w:t>
            </w:r>
          </w:p>
          <w:p w:rsidR="00C62398" w:rsidRDefault="00C62398" w:rsidP="00C62398">
            <w:pPr>
              <w:pStyle w:val="ListParagraph"/>
              <w:numPr>
                <w:ilvl w:val="0"/>
                <w:numId w:val="15"/>
              </w:numPr>
            </w:pPr>
            <w:r>
              <w:t>Name of fishing vessel</w:t>
            </w:r>
          </w:p>
          <w:p w:rsidR="00C62398" w:rsidRDefault="00C62398" w:rsidP="00C62398">
            <w:pPr>
              <w:pStyle w:val="ListParagraph"/>
              <w:numPr>
                <w:ilvl w:val="0"/>
                <w:numId w:val="15"/>
              </w:numPr>
            </w:pPr>
            <w:r>
              <w:t>Gear used – select the gear used from the dropdown</w:t>
            </w:r>
          </w:p>
          <w:p w:rsidR="00C62398" w:rsidRDefault="00C62398" w:rsidP="00C62398">
            <w:pPr>
              <w:pStyle w:val="ListParagraph"/>
              <w:numPr>
                <w:ilvl w:val="0"/>
                <w:numId w:val="15"/>
              </w:numPr>
            </w:pPr>
            <w:r>
              <w:t>Other fishing gear – if the fishing gear is not listed, then you can type the name of the gear here.</w:t>
            </w:r>
          </w:p>
          <w:p w:rsidR="00C62398" w:rsidRDefault="00C62398" w:rsidP="00C62398">
            <w:pPr>
              <w:pStyle w:val="ListParagraph"/>
              <w:numPr>
                <w:ilvl w:val="0"/>
                <w:numId w:val="15"/>
              </w:numPr>
            </w:pPr>
            <w:r>
              <w:t>Date and time of departure</w:t>
            </w:r>
          </w:p>
          <w:p w:rsidR="00C62398" w:rsidRDefault="00C62398" w:rsidP="00C62398">
            <w:pPr>
              <w:pStyle w:val="ListParagraph"/>
              <w:numPr>
                <w:ilvl w:val="0"/>
                <w:numId w:val="15"/>
              </w:numPr>
            </w:pPr>
            <w:r>
              <w:t>Date and time of arrival</w:t>
            </w:r>
          </w:p>
          <w:p w:rsidR="00C62398" w:rsidRDefault="00C62398" w:rsidP="00C62398">
            <w:pPr>
              <w:pStyle w:val="ListParagraph"/>
              <w:numPr>
                <w:ilvl w:val="0"/>
                <w:numId w:val="15"/>
              </w:numPr>
            </w:pPr>
            <w:r>
              <w:t>Notes</w:t>
            </w:r>
          </w:p>
          <w:p w:rsidR="00C62398" w:rsidRDefault="00C62398" w:rsidP="00C62398">
            <w:pPr>
              <w:pStyle w:val="ListParagraph"/>
              <w:numPr>
                <w:ilvl w:val="0"/>
                <w:numId w:val="15"/>
              </w:numPr>
            </w:pPr>
            <w:r>
              <w:t>Trip identifier</w:t>
            </w:r>
          </w:p>
          <w:p w:rsidR="00C62398" w:rsidRDefault="00C62398" w:rsidP="00C62398">
            <w:pPr>
              <w:pStyle w:val="ListParagraph"/>
              <w:numPr>
                <w:ilvl w:val="0"/>
                <w:numId w:val="15"/>
              </w:numPr>
            </w:pPr>
            <w:r>
              <w:t>GPS used</w:t>
            </w:r>
          </w:p>
          <w:p w:rsidR="00C62398" w:rsidRDefault="00C62398" w:rsidP="00C62398">
            <w:pPr>
              <w:pStyle w:val="ListParagraph"/>
              <w:numPr>
                <w:ilvl w:val="0"/>
                <w:numId w:val="15"/>
              </w:numPr>
            </w:pPr>
            <w:r>
              <w:t>Track summary</w:t>
            </w:r>
          </w:p>
          <w:p w:rsidR="00C62398" w:rsidRDefault="00C62398" w:rsidP="00C62398"/>
        </w:tc>
        <w:tc>
          <w:tcPr>
            <w:tcW w:w="7218" w:type="dxa"/>
            <w:gridSpan w:val="2"/>
          </w:tcPr>
          <w:p w:rsidR="0005460F" w:rsidRDefault="0005460F" w:rsidP="00152832">
            <w:pPr>
              <w:rPr>
                <w:noProof/>
              </w:rPr>
            </w:pPr>
            <w:r>
              <w:rPr>
                <w:noProof/>
              </w:rPr>
              <w:lastRenderedPageBreak/>
              <w:drawing>
                <wp:inline distT="0" distB="0" distL="0" distR="0">
                  <wp:extent cx="3769286" cy="2651760"/>
                  <wp:effectExtent l="19050" t="0" r="2614" b="0"/>
                  <wp:docPr id="19" name="Picture 18" descr="add trip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rip window.jpg"/>
                          <pic:cNvPicPr/>
                        </pic:nvPicPr>
                        <pic:blipFill>
                          <a:blip r:embed="rId45" cstate="print"/>
                          <a:stretch>
                            <a:fillRect/>
                          </a:stretch>
                        </pic:blipFill>
                        <pic:spPr>
                          <a:xfrm>
                            <a:off x="0" y="0"/>
                            <a:ext cx="3769286" cy="2651760"/>
                          </a:xfrm>
                          <a:prstGeom prst="rect">
                            <a:avLst/>
                          </a:prstGeom>
                        </pic:spPr>
                      </pic:pic>
                    </a:graphicData>
                  </a:graphic>
                </wp:inline>
              </w:drawing>
            </w:r>
          </w:p>
          <w:p w:rsidR="0005460F" w:rsidRDefault="0005460F" w:rsidP="00152832">
            <w:pPr>
              <w:rPr>
                <w:noProof/>
              </w:rPr>
            </w:pPr>
          </w:p>
        </w:tc>
      </w:tr>
      <w:tr w:rsidR="0005460F" w:rsidTr="0005460F">
        <w:tc>
          <w:tcPr>
            <w:tcW w:w="3798" w:type="dxa"/>
          </w:tcPr>
          <w:p w:rsidR="0005460F" w:rsidRDefault="00C62398" w:rsidP="000636E2">
            <w:pPr>
              <w:pStyle w:val="ListParagraph"/>
              <w:numPr>
                <w:ilvl w:val="0"/>
                <w:numId w:val="14"/>
              </w:numPr>
            </w:pPr>
            <w:r>
              <w:lastRenderedPageBreak/>
              <w:t xml:space="preserve">Press the </w:t>
            </w:r>
            <w:r w:rsidRPr="000636E2">
              <w:rPr>
                <w:b/>
              </w:rPr>
              <w:t>Extract track</w:t>
            </w:r>
            <w:r>
              <w:t xml:space="preserve"> button.</w:t>
            </w:r>
            <w:r>
              <w:br/>
            </w:r>
            <w:r>
              <w:br/>
              <w:t>This will get that portion of the track that fits between time of departure and time of arrival.</w:t>
            </w:r>
            <w:r>
              <w:br/>
            </w:r>
            <w:r>
              <w:br/>
              <w:t>Afterwards, a summary of the track will be shown in Track summary.</w:t>
            </w:r>
            <w:r w:rsidR="00547E0D">
              <w:br/>
            </w:r>
            <w:r w:rsidR="00547E0D">
              <w:br/>
              <w:t>Double click on Track summary if you want to see the details of the proposed track.</w:t>
            </w:r>
            <w:r>
              <w:br/>
            </w:r>
            <w:r>
              <w:br/>
              <w:t xml:space="preserve">Press the </w:t>
            </w:r>
            <w:r w:rsidRPr="000636E2">
              <w:rPr>
                <w:b/>
              </w:rPr>
              <w:t>Ok</w:t>
            </w:r>
            <w:r>
              <w:t xml:space="preserve"> button to save to the database.</w:t>
            </w:r>
          </w:p>
        </w:tc>
        <w:tc>
          <w:tcPr>
            <w:tcW w:w="7218" w:type="dxa"/>
            <w:gridSpan w:val="2"/>
          </w:tcPr>
          <w:p w:rsidR="0005460F" w:rsidRDefault="00C62398" w:rsidP="00152832">
            <w:pPr>
              <w:rPr>
                <w:noProof/>
              </w:rPr>
            </w:pPr>
            <w:r>
              <w:rPr>
                <w:noProof/>
              </w:rPr>
              <w:drawing>
                <wp:inline distT="0" distB="0" distL="0" distR="0">
                  <wp:extent cx="3960283" cy="2760799"/>
                  <wp:effectExtent l="19050" t="0" r="2117" b="0"/>
                  <wp:docPr id="20" name="Picture 19" descr="filled trip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ed trip window.jpg"/>
                          <pic:cNvPicPr/>
                        </pic:nvPicPr>
                        <pic:blipFill>
                          <a:blip r:embed="rId46" cstate="print"/>
                          <a:stretch>
                            <a:fillRect/>
                          </a:stretch>
                        </pic:blipFill>
                        <pic:spPr>
                          <a:xfrm>
                            <a:off x="0" y="0"/>
                            <a:ext cx="3963602" cy="2763113"/>
                          </a:xfrm>
                          <a:prstGeom prst="rect">
                            <a:avLst/>
                          </a:prstGeom>
                        </pic:spPr>
                      </pic:pic>
                    </a:graphicData>
                  </a:graphic>
                </wp:inline>
              </w:drawing>
            </w:r>
            <w:r w:rsidR="00C81B2A">
              <w:rPr>
                <w:noProof/>
              </w:rPr>
              <w:br/>
            </w:r>
            <w:r w:rsidR="00C81B2A">
              <w:rPr>
                <w:noProof/>
              </w:rPr>
              <w:br/>
            </w:r>
          </w:p>
        </w:tc>
      </w:tr>
      <w:tr w:rsidR="00913F6A" w:rsidTr="00ED3EB8">
        <w:tc>
          <w:tcPr>
            <w:tcW w:w="11016" w:type="dxa"/>
            <w:gridSpan w:val="3"/>
          </w:tcPr>
          <w:p w:rsidR="00913F6A" w:rsidRDefault="00913F6A" w:rsidP="00547E0D">
            <w:pPr>
              <w:ind w:left="360"/>
              <w:rPr>
                <w:noProof/>
              </w:rPr>
            </w:pPr>
            <w:r>
              <w:t>Back to the table of GPX files, you will now see that selected GPX file has been updated to show that it has 1 trip</w:t>
            </w:r>
            <w:r w:rsidR="0009305E">
              <w:t xml:space="preserve"> based on it</w:t>
            </w:r>
            <w:r>
              <w:t xml:space="preserve">. This means that the </w:t>
            </w:r>
            <w:r w:rsidR="00547E0D">
              <w:t xml:space="preserve">data </w:t>
            </w:r>
            <w:r>
              <w:t xml:space="preserve">in the GPX file was used </w:t>
            </w:r>
            <w:r w:rsidR="00547E0D">
              <w:t xml:space="preserve">to create the </w:t>
            </w:r>
            <w:r>
              <w:t xml:space="preserve">track for 1 fishing trip. </w:t>
            </w:r>
            <w:r w:rsidR="00CA673E">
              <w:br/>
            </w:r>
            <w:r w:rsidR="00CA673E">
              <w:br/>
            </w:r>
            <w:r w:rsidR="00CA673E" w:rsidRPr="00CA673E">
              <w:rPr>
                <w:noProof/>
              </w:rPr>
              <w:drawing>
                <wp:inline distT="0" distB="0" distL="0" distR="0">
                  <wp:extent cx="5819140" cy="1939713"/>
                  <wp:effectExtent l="19050" t="0" r="0" b="0"/>
                  <wp:docPr id="23" name="Picture 21" descr="GPX table with trips recor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X table with trips recorded.jpg"/>
                          <pic:cNvPicPr/>
                        </pic:nvPicPr>
                        <pic:blipFill>
                          <a:blip r:embed="rId47" cstate="print"/>
                          <a:stretch>
                            <a:fillRect/>
                          </a:stretch>
                        </pic:blipFill>
                        <pic:spPr>
                          <a:xfrm>
                            <a:off x="0" y="0"/>
                            <a:ext cx="5820937" cy="1940312"/>
                          </a:xfrm>
                          <a:prstGeom prst="rect">
                            <a:avLst/>
                          </a:prstGeom>
                        </pic:spPr>
                      </pic:pic>
                    </a:graphicData>
                  </a:graphic>
                </wp:inline>
              </w:drawing>
            </w:r>
            <w:r>
              <w:br/>
            </w:r>
            <w:r>
              <w:br/>
            </w:r>
            <w:r w:rsidRPr="00D600DB">
              <w:rPr>
                <w:b/>
              </w:rPr>
              <w:t>Questions</w:t>
            </w:r>
            <w:r>
              <w:br/>
              <w:t xml:space="preserve">Does this mean that one GPX file can be used for more than 1 trip? Yes. As long as the current GPX file in the GPS is not removed, it will continue to track </w:t>
            </w:r>
            <w:r w:rsidR="0009305E">
              <w:t>using</w:t>
            </w:r>
            <w:r>
              <w:t xml:space="preserve"> the same file until the GPS detects that memory is full. Then it will overwrite earlier data in the track. </w:t>
            </w:r>
            <w:r w:rsidR="00830435">
              <w:t xml:space="preserve"> Of course we will avoid getting to a point where GPS memory is reduced to a small size.</w:t>
            </w:r>
            <w:r>
              <w:br/>
            </w:r>
            <w:r>
              <w:br/>
              <w:t xml:space="preserve">How do we manage multiple trips from one GPX file? In the logbook, we are asking date and time of departure and arrival to the landing site for each trip. If a GPX file contains multiple days of tracks, only those segments of the track whose timestamp fall in between the two dates and times will be saved. </w:t>
            </w:r>
            <w:r>
              <w:br/>
            </w:r>
            <w:r>
              <w:br/>
              <w:t xml:space="preserve">What are the advantages of this feature? It means that there is no need to worry if we forget to </w:t>
            </w:r>
            <w:r w:rsidR="00830435">
              <w:t>delete GPX file after transferring them to the database. We also reduce usage of the buttons of the GPS thus increasing its lifespan.</w:t>
            </w:r>
            <w:r w:rsidR="00830435">
              <w:br/>
            </w:r>
            <w:r w:rsidR="00830435">
              <w:br/>
              <w:t>How will this impact the workflow? By allowing the GPS to just collect GPX data for multiple fishing trips we can simplify our workflow and make it easier for everyo</w:t>
            </w:r>
            <w:r w:rsidR="0009305E">
              <w:t xml:space="preserve">ne. So instead of erasing data </w:t>
            </w:r>
            <w:r w:rsidR="00830435">
              <w:t>from the GPS after these have been copied to the computer we can do this less frequently say once a week or once every two weeks.</w:t>
            </w:r>
            <w:r w:rsidR="00547E0D">
              <w:t xml:space="preserve"> Additionally, instead of downloading data to a computer after every trip, we can do it less frequently </w:t>
            </w:r>
            <w:proofErr w:type="gramStart"/>
            <w:r w:rsidR="00547E0D">
              <w:t>say</w:t>
            </w:r>
            <w:proofErr w:type="gramEnd"/>
            <w:r w:rsidR="00547E0D">
              <w:t xml:space="preserve"> once a week. The reduced handling of the GPS will produce benefits such as increased lifespan of the mechanical parts of the GPS.</w:t>
            </w:r>
            <w:r w:rsidR="00830435">
              <w:br/>
            </w:r>
            <w:r w:rsidR="00CA673E">
              <w:br/>
            </w:r>
            <w:r w:rsidR="00CA673E">
              <w:lastRenderedPageBreak/>
              <w:t xml:space="preserve">How do we </w:t>
            </w:r>
            <w:r w:rsidR="00547E0D">
              <w:t>adopt these to</w:t>
            </w:r>
            <w:r w:rsidR="00CA673E">
              <w:t xml:space="preserve"> the workflow? Slowly until we are comfortable and confident that the software is really backing up the data. </w:t>
            </w:r>
            <w:r w:rsidR="00830435">
              <w:br/>
            </w:r>
            <w:r>
              <w:br/>
              <w:t xml:space="preserve"> </w:t>
            </w:r>
          </w:p>
        </w:tc>
      </w:tr>
      <w:tr w:rsidR="0009305E" w:rsidTr="00ED3EB8">
        <w:tc>
          <w:tcPr>
            <w:tcW w:w="11016" w:type="dxa"/>
            <w:gridSpan w:val="3"/>
          </w:tcPr>
          <w:p w:rsidR="00003A8E" w:rsidRDefault="00003A8E" w:rsidP="00C4446C">
            <w:pPr>
              <w:pStyle w:val="Heading2"/>
              <w:keepLines w:val="0"/>
              <w:outlineLvl w:val="1"/>
            </w:pPr>
            <w:r>
              <w:lastRenderedPageBreak/>
              <w:t>Providing</w:t>
            </w:r>
            <w:r w:rsidR="0009305E">
              <w:t xml:space="preserve"> waypoints for </w:t>
            </w:r>
            <w:r>
              <w:t>a</w:t>
            </w:r>
            <w:r w:rsidR="005565F4">
              <w:t xml:space="preserve"> trip</w:t>
            </w:r>
          </w:p>
          <w:p w:rsidR="00003A8E" w:rsidRDefault="00003A8E" w:rsidP="00003A8E"/>
          <w:p w:rsidR="0009305E" w:rsidRDefault="0009305E" w:rsidP="00431D7A">
            <w:pPr>
              <w:pStyle w:val="ListParagraph"/>
              <w:numPr>
                <w:ilvl w:val="0"/>
                <w:numId w:val="28"/>
              </w:numPr>
            </w:pPr>
            <w:r>
              <w:t xml:space="preserve">Proceed to the </w:t>
            </w:r>
            <w:r w:rsidRPr="00431D7A">
              <w:rPr>
                <w:b/>
              </w:rPr>
              <w:t>Trip log</w:t>
            </w:r>
            <w:r>
              <w:t xml:space="preserve"> branch of the current GPS. You will see another table containing trips that are saved to the database.</w:t>
            </w:r>
            <w:r>
              <w:br/>
            </w:r>
            <w:r>
              <w:br/>
            </w:r>
            <w:r w:rsidR="00C81B2A">
              <w:rPr>
                <w:noProof/>
              </w:rPr>
              <w:drawing>
                <wp:inline distT="0" distB="0" distL="0" distR="0">
                  <wp:extent cx="6127750" cy="1437751"/>
                  <wp:effectExtent l="19050" t="0" r="6350" b="0"/>
                  <wp:docPr id="28" name="Picture 27" descr="trip log bran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 log branch.jpg"/>
                          <pic:cNvPicPr/>
                        </pic:nvPicPr>
                        <pic:blipFill>
                          <a:blip r:embed="rId48" cstate="print"/>
                          <a:stretch>
                            <a:fillRect/>
                          </a:stretch>
                        </pic:blipFill>
                        <pic:spPr>
                          <a:xfrm>
                            <a:off x="0" y="0"/>
                            <a:ext cx="6129642" cy="1438195"/>
                          </a:xfrm>
                          <a:prstGeom prst="rect">
                            <a:avLst/>
                          </a:prstGeom>
                        </pic:spPr>
                      </pic:pic>
                    </a:graphicData>
                  </a:graphic>
                </wp:inline>
              </w:drawing>
            </w:r>
          </w:p>
          <w:p w:rsidR="0009305E" w:rsidRDefault="0009305E" w:rsidP="0009305E">
            <w:pPr>
              <w:rPr>
                <w:noProof/>
              </w:rPr>
            </w:pPr>
          </w:p>
          <w:p w:rsidR="0009305E" w:rsidRDefault="0009305E" w:rsidP="0009305E">
            <w:pPr>
              <w:rPr>
                <w:noProof/>
              </w:rPr>
            </w:pPr>
            <w:r>
              <w:rPr>
                <w:noProof/>
              </w:rPr>
              <w:t>These are the columns in the table:</w:t>
            </w:r>
          </w:p>
          <w:p w:rsidR="0009305E" w:rsidRDefault="0009305E" w:rsidP="0009305E">
            <w:pPr>
              <w:pStyle w:val="ListParagraph"/>
              <w:numPr>
                <w:ilvl w:val="0"/>
                <w:numId w:val="17"/>
              </w:numPr>
              <w:rPr>
                <w:noProof/>
              </w:rPr>
            </w:pPr>
            <w:r>
              <w:rPr>
                <w:noProof/>
              </w:rPr>
              <w:t>Trip ID – database identifier of the trip</w:t>
            </w:r>
          </w:p>
          <w:p w:rsidR="0009305E" w:rsidRDefault="0009305E" w:rsidP="0009305E">
            <w:pPr>
              <w:pStyle w:val="ListParagraph"/>
              <w:numPr>
                <w:ilvl w:val="0"/>
                <w:numId w:val="17"/>
              </w:numPr>
              <w:rPr>
                <w:noProof/>
              </w:rPr>
            </w:pPr>
            <w:r>
              <w:rPr>
                <w:noProof/>
              </w:rPr>
              <w:t>Operator – name of the operator of the fishing vessel</w:t>
            </w:r>
          </w:p>
          <w:p w:rsidR="0009305E" w:rsidRDefault="0009305E" w:rsidP="0009305E">
            <w:pPr>
              <w:pStyle w:val="ListParagraph"/>
              <w:numPr>
                <w:ilvl w:val="0"/>
                <w:numId w:val="17"/>
              </w:numPr>
              <w:rPr>
                <w:noProof/>
              </w:rPr>
            </w:pPr>
            <w:r>
              <w:rPr>
                <w:noProof/>
              </w:rPr>
              <w:t>Fishing vessel – name of the fishing vessel</w:t>
            </w:r>
          </w:p>
          <w:p w:rsidR="0009305E" w:rsidRDefault="0009305E" w:rsidP="0009305E">
            <w:pPr>
              <w:pStyle w:val="ListParagraph"/>
              <w:numPr>
                <w:ilvl w:val="0"/>
                <w:numId w:val="17"/>
              </w:numPr>
              <w:rPr>
                <w:noProof/>
              </w:rPr>
            </w:pPr>
            <w:r>
              <w:rPr>
                <w:noProof/>
              </w:rPr>
              <w:t>Gear – gear used</w:t>
            </w:r>
          </w:p>
          <w:p w:rsidR="0009305E" w:rsidRDefault="0009305E" w:rsidP="0009305E">
            <w:pPr>
              <w:pStyle w:val="ListParagraph"/>
              <w:numPr>
                <w:ilvl w:val="0"/>
                <w:numId w:val="17"/>
              </w:numPr>
              <w:rPr>
                <w:noProof/>
              </w:rPr>
            </w:pPr>
            <w:r>
              <w:rPr>
                <w:noProof/>
              </w:rPr>
              <w:t xml:space="preserve">Other gear – name of other gear used (this is used if the </w:t>
            </w:r>
            <w:r w:rsidR="000E5C7A">
              <w:rPr>
                <w:noProof/>
              </w:rPr>
              <w:t>gear’s name is not on a preselected list of gear names</w:t>
            </w:r>
          </w:p>
          <w:p w:rsidR="000E5C7A" w:rsidRDefault="000E5C7A" w:rsidP="0009305E">
            <w:pPr>
              <w:pStyle w:val="ListParagraph"/>
              <w:numPr>
                <w:ilvl w:val="0"/>
                <w:numId w:val="17"/>
              </w:numPr>
              <w:rPr>
                <w:noProof/>
              </w:rPr>
            </w:pPr>
            <w:r>
              <w:rPr>
                <w:noProof/>
              </w:rPr>
              <w:t>Departure -  date and time of departure of the vessel from the landing site</w:t>
            </w:r>
          </w:p>
          <w:p w:rsidR="000E5C7A" w:rsidRDefault="000E5C7A" w:rsidP="0009305E">
            <w:pPr>
              <w:pStyle w:val="ListParagraph"/>
              <w:numPr>
                <w:ilvl w:val="0"/>
                <w:numId w:val="17"/>
              </w:numPr>
              <w:rPr>
                <w:noProof/>
              </w:rPr>
            </w:pPr>
            <w:r>
              <w:rPr>
                <w:noProof/>
              </w:rPr>
              <w:t>Arrival – date and time of arrival of the vessel at the landing site</w:t>
            </w:r>
          </w:p>
          <w:p w:rsidR="000E5C7A" w:rsidRDefault="000E5C7A" w:rsidP="0009305E">
            <w:pPr>
              <w:pStyle w:val="ListParagraph"/>
              <w:numPr>
                <w:ilvl w:val="0"/>
                <w:numId w:val="17"/>
              </w:numPr>
              <w:rPr>
                <w:noProof/>
              </w:rPr>
            </w:pPr>
            <w:r>
              <w:rPr>
                <w:noProof/>
              </w:rPr>
              <w:t>Track source GPX – name of the GPX file that is the source of tracking data for the trip</w:t>
            </w:r>
          </w:p>
          <w:p w:rsidR="000E5C7A" w:rsidRDefault="000E5C7A" w:rsidP="0009305E">
            <w:pPr>
              <w:pStyle w:val="ListParagraph"/>
              <w:numPr>
                <w:ilvl w:val="0"/>
                <w:numId w:val="17"/>
              </w:numPr>
              <w:rPr>
                <w:noProof/>
              </w:rPr>
            </w:pPr>
            <w:r>
              <w:rPr>
                <w:noProof/>
              </w:rPr>
              <w:t>Waypoints – number of waypoints assigned to the trip</w:t>
            </w:r>
            <w:r w:rsidR="00C81B2A">
              <w:rPr>
                <w:noProof/>
              </w:rPr>
              <w:t>. This will be zero for each new trip.</w:t>
            </w:r>
          </w:p>
          <w:p w:rsidR="000E5C7A" w:rsidRDefault="000E5C7A" w:rsidP="00C81B2A">
            <w:pPr>
              <w:pStyle w:val="ListParagraph"/>
              <w:numPr>
                <w:ilvl w:val="0"/>
                <w:numId w:val="17"/>
              </w:numPr>
              <w:rPr>
                <w:noProof/>
              </w:rPr>
            </w:pPr>
            <w:r>
              <w:rPr>
                <w:noProof/>
              </w:rPr>
              <w:t>Summary – summary of the track of the vessel consisting of length in kilometers and duration (hours:minutes)</w:t>
            </w:r>
            <w:r w:rsidR="00C81B2A">
              <w:rPr>
                <w:noProof/>
              </w:rPr>
              <w:br/>
            </w:r>
          </w:p>
        </w:tc>
      </w:tr>
      <w:tr w:rsidR="000E5C7A" w:rsidTr="00ED3EB8">
        <w:tc>
          <w:tcPr>
            <w:tcW w:w="11016" w:type="dxa"/>
            <w:gridSpan w:val="3"/>
          </w:tcPr>
          <w:p w:rsidR="000E5C7A" w:rsidRDefault="000E5C7A" w:rsidP="00003A8E">
            <w:pPr>
              <w:ind w:left="90"/>
            </w:pPr>
            <w:r>
              <w:t>2.    Select any row. A new table will show up below the trips table.</w:t>
            </w:r>
            <w:r>
              <w:br/>
            </w:r>
            <w:r>
              <w:br/>
            </w:r>
            <w:r>
              <w:rPr>
                <w:noProof/>
              </w:rPr>
              <w:drawing>
                <wp:inline distT="0" distB="0" distL="0" distR="0">
                  <wp:extent cx="5939453" cy="1456266"/>
                  <wp:effectExtent l="19050" t="0" r="4147" b="0"/>
                  <wp:docPr id="25" name="Picture 24" descr="add waypoints for a trr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waypoints for a trrip.jpg"/>
                          <pic:cNvPicPr/>
                        </pic:nvPicPr>
                        <pic:blipFill>
                          <a:blip r:embed="rId49" cstate="print"/>
                          <a:stretch>
                            <a:fillRect/>
                          </a:stretch>
                        </pic:blipFill>
                        <pic:spPr>
                          <a:xfrm>
                            <a:off x="0" y="0"/>
                            <a:ext cx="5945428" cy="1457731"/>
                          </a:xfrm>
                          <a:prstGeom prst="rect">
                            <a:avLst/>
                          </a:prstGeom>
                        </pic:spPr>
                      </pic:pic>
                    </a:graphicData>
                  </a:graphic>
                </wp:inline>
              </w:drawing>
            </w:r>
            <w:r>
              <w:br/>
            </w:r>
            <w:r w:rsidR="00003A8E">
              <w:t>This new table will contain the waypoints that are assigned to a fishing trip. For now this table is empty and our next step is to add waypoints for the selected tip</w:t>
            </w:r>
            <w:r w:rsidR="00C81B2A">
              <w:br/>
            </w:r>
            <w:r w:rsidR="00712630">
              <w:br/>
            </w:r>
          </w:p>
        </w:tc>
      </w:tr>
      <w:tr w:rsidR="00712630" w:rsidTr="007067B6">
        <w:tc>
          <w:tcPr>
            <w:tcW w:w="4968" w:type="dxa"/>
            <w:gridSpan w:val="2"/>
          </w:tcPr>
          <w:p w:rsidR="00712630" w:rsidRDefault="00712630" w:rsidP="00712630">
            <w:pPr>
              <w:pStyle w:val="ListParagraph"/>
              <w:numPr>
                <w:ilvl w:val="0"/>
                <w:numId w:val="14"/>
              </w:numPr>
            </w:pPr>
            <w:r>
              <w:lastRenderedPageBreak/>
              <w:t xml:space="preserve">To add waypoints, click on the </w:t>
            </w:r>
            <w:r w:rsidRPr="000E5C7A">
              <w:rPr>
                <w:b/>
              </w:rPr>
              <w:t>Add</w:t>
            </w:r>
            <w:r>
              <w:t xml:space="preserve"> button.  A new window will open </w:t>
            </w:r>
            <w:r w:rsidR="007067B6">
              <w:t xml:space="preserve">for inputting </w:t>
            </w:r>
            <w:r>
              <w:t>the needed information.</w:t>
            </w:r>
            <w:r>
              <w:br/>
            </w:r>
            <w:r>
              <w:br/>
              <w:t xml:space="preserve">1. Waypoint name – select from the dropdown. </w:t>
            </w:r>
            <w:r>
              <w:br/>
              <w:t>2. Waypoint type – select whether the waypoint marks set or hauling of gear</w:t>
            </w:r>
            <w:r>
              <w:br/>
              <w:t>3. Timestamp – timestamp of the selected waypoint</w:t>
            </w:r>
            <w:r>
              <w:br/>
              <w:t>4. Set # - if this is from the first set put 1, if second set, put 2, etc</w:t>
            </w:r>
            <w:proofErr w:type="gramStart"/>
            <w:r>
              <w:t>.</w:t>
            </w:r>
            <w:proofErr w:type="gramEnd"/>
            <w:r>
              <w:br/>
              <w:t>5. Trip ID – automatically generated</w:t>
            </w:r>
            <w:r>
              <w:br/>
              <w:t>6. Source of waypoint – name of GPX file where the waypoints are taken.</w:t>
            </w:r>
            <w:r>
              <w:br/>
              <w:t>7. ID –generated by the software</w:t>
            </w:r>
            <w:r>
              <w:br/>
            </w:r>
            <w:r>
              <w:br/>
              <w:t xml:space="preserve">Press on the </w:t>
            </w:r>
            <w:r w:rsidRPr="00712630">
              <w:rPr>
                <w:b/>
              </w:rPr>
              <w:t>Ok</w:t>
            </w:r>
            <w:r>
              <w:t xml:space="preserve"> button to save to the database</w:t>
            </w:r>
          </w:p>
          <w:p w:rsidR="00712630" w:rsidRDefault="00712630" w:rsidP="00712630">
            <w:pPr>
              <w:pStyle w:val="ListParagraph"/>
            </w:pPr>
          </w:p>
          <w:p w:rsidR="00C81B2A" w:rsidRDefault="00C81B2A" w:rsidP="00712630">
            <w:pPr>
              <w:pStyle w:val="ListParagraph"/>
            </w:pPr>
          </w:p>
        </w:tc>
        <w:tc>
          <w:tcPr>
            <w:tcW w:w="6048" w:type="dxa"/>
          </w:tcPr>
          <w:p w:rsidR="00712630" w:rsidRDefault="00712630" w:rsidP="00712630">
            <w:pPr>
              <w:ind w:left="90"/>
            </w:pPr>
            <w:r>
              <w:rPr>
                <w:noProof/>
              </w:rPr>
              <w:drawing>
                <wp:inline distT="0" distB="0" distL="0" distR="0">
                  <wp:extent cx="2942015" cy="2844800"/>
                  <wp:effectExtent l="19050" t="0" r="0" b="0"/>
                  <wp:docPr id="26" name="Picture 25" descr="provide waypoint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 waypoint window.jpg"/>
                          <pic:cNvPicPr/>
                        </pic:nvPicPr>
                        <pic:blipFill>
                          <a:blip r:embed="rId50" cstate="print"/>
                          <a:stretch>
                            <a:fillRect/>
                          </a:stretch>
                        </pic:blipFill>
                        <pic:spPr>
                          <a:xfrm>
                            <a:off x="0" y="0"/>
                            <a:ext cx="2945583" cy="2848250"/>
                          </a:xfrm>
                          <a:prstGeom prst="rect">
                            <a:avLst/>
                          </a:prstGeom>
                        </pic:spPr>
                      </pic:pic>
                    </a:graphicData>
                  </a:graphic>
                </wp:inline>
              </w:drawing>
            </w:r>
            <w:r>
              <w:br/>
            </w:r>
          </w:p>
        </w:tc>
      </w:tr>
      <w:tr w:rsidR="00712630" w:rsidTr="00ED3EB8">
        <w:tc>
          <w:tcPr>
            <w:tcW w:w="11016" w:type="dxa"/>
            <w:gridSpan w:val="3"/>
          </w:tcPr>
          <w:p w:rsidR="00712630" w:rsidRDefault="00712630" w:rsidP="007067B6">
            <w:pPr>
              <w:pStyle w:val="ListParagraph"/>
              <w:numPr>
                <w:ilvl w:val="0"/>
                <w:numId w:val="14"/>
              </w:numPr>
              <w:rPr>
                <w:noProof/>
              </w:rPr>
            </w:pPr>
            <w:r>
              <w:t>Th</w:t>
            </w:r>
            <w:r w:rsidR="007067B6">
              <w:t>e table of waypoints is updated and the selected trip that had zero waypoints assigned to it before now has 1 (encircled).</w:t>
            </w:r>
            <w:r>
              <w:br/>
            </w:r>
            <w:r>
              <w:br/>
            </w:r>
            <w:r>
              <w:rPr>
                <w:noProof/>
              </w:rPr>
              <w:drawing>
                <wp:inline distT="0" distB="0" distL="0" distR="0">
                  <wp:extent cx="5750815" cy="1609036"/>
                  <wp:effectExtent l="19050" t="0" r="2285" b="0"/>
                  <wp:docPr id="27" name="Picture 26" descr="updated waypoint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d waypoint table.jpg"/>
                          <pic:cNvPicPr/>
                        </pic:nvPicPr>
                        <pic:blipFill>
                          <a:blip r:embed="rId51" cstate="print"/>
                          <a:stretch>
                            <a:fillRect/>
                          </a:stretch>
                        </pic:blipFill>
                        <pic:spPr>
                          <a:xfrm>
                            <a:off x="0" y="0"/>
                            <a:ext cx="5750815" cy="1609036"/>
                          </a:xfrm>
                          <a:prstGeom prst="rect">
                            <a:avLst/>
                          </a:prstGeom>
                        </pic:spPr>
                      </pic:pic>
                    </a:graphicData>
                  </a:graphic>
                </wp:inline>
              </w:drawing>
            </w:r>
            <w:r w:rsidR="00D945FD">
              <w:br/>
              <w:t xml:space="preserve">Repeat until all waypoints </w:t>
            </w:r>
            <w:proofErr w:type="gramStart"/>
            <w:r w:rsidR="00D945FD">
              <w:t>has</w:t>
            </w:r>
            <w:proofErr w:type="gramEnd"/>
            <w:r w:rsidR="00D945FD">
              <w:t xml:space="preserve"> been assigned to the selected trip.</w:t>
            </w:r>
          </w:p>
        </w:tc>
      </w:tr>
    </w:tbl>
    <w:p w:rsidR="0005460F" w:rsidRDefault="00D945FD" w:rsidP="00D945FD">
      <w:pPr>
        <w:pStyle w:val="Heading2"/>
      </w:pPr>
      <w:r>
        <w:t>Viewing a calendar view of fishing trips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8"/>
        <w:gridCol w:w="6588"/>
      </w:tblGrid>
      <w:tr w:rsidR="00030BEE" w:rsidTr="008C29E4">
        <w:tc>
          <w:tcPr>
            <w:tcW w:w="4428" w:type="dxa"/>
          </w:tcPr>
          <w:p w:rsidR="00030BEE" w:rsidRDefault="00030BEE" w:rsidP="00030BEE">
            <w:pPr>
              <w:pStyle w:val="ListParagraph"/>
              <w:numPr>
                <w:ilvl w:val="0"/>
                <w:numId w:val="27"/>
              </w:numPr>
            </w:pPr>
            <w:r>
              <w:t>Click on the Trip calendar button on the toolbar</w:t>
            </w:r>
          </w:p>
        </w:tc>
        <w:tc>
          <w:tcPr>
            <w:tcW w:w="6588" w:type="dxa"/>
          </w:tcPr>
          <w:p w:rsidR="00030BEE" w:rsidRDefault="008C29E4" w:rsidP="00D945FD">
            <w:r>
              <w:rPr>
                <w:noProof/>
              </w:rPr>
              <w:drawing>
                <wp:inline distT="0" distB="0" distL="0" distR="0">
                  <wp:extent cx="2628900" cy="883920"/>
                  <wp:effectExtent l="19050" t="0" r="0" b="0"/>
                  <wp:docPr id="14" name="Picture 13" descr="calenda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 button.jpg"/>
                          <pic:cNvPicPr/>
                        </pic:nvPicPr>
                        <pic:blipFill>
                          <a:blip r:embed="rId52" cstate="print"/>
                          <a:stretch>
                            <a:fillRect/>
                          </a:stretch>
                        </pic:blipFill>
                        <pic:spPr>
                          <a:xfrm>
                            <a:off x="0" y="0"/>
                            <a:ext cx="2628900" cy="883920"/>
                          </a:xfrm>
                          <a:prstGeom prst="rect">
                            <a:avLst/>
                          </a:prstGeom>
                        </pic:spPr>
                      </pic:pic>
                    </a:graphicData>
                  </a:graphic>
                </wp:inline>
              </w:drawing>
            </w:r>
            <w:r w:rsidR="00784DBC">
              <w:br/>
            </w:r>
            <w:r w:rsidR="00784DBC">
              <w:br/>
            </w:r>
          </w:p>
        </w:tc>
      </w:tr>
      <w:tr w:rsidR="00431D7A" w:rsidTr="00841FEF">
        <w:tc>
          <w:tcPr>
            <w:tcW w:w="11016" w:type="dxa"/>
            <w:gridSpan w:val="2"/>
          </w:tcPr>
          <w:p w:rsidR="00431D7A" w:rsidRDefault="00431D7A" w:rsidP="00431D7A">
            <w:pPr>
              <w:pStyle w:val="ListParagraph"/>
              <w:numPr>
                <w:ilvl w:val="0"/>
                <w:numId w:val="28"/>
              </w:numPr>
              <w:rPr>
                <w:noProof/>
              </w:rPr>
            </w:pPr>
            <w:r>
              <w:t xml:space="preserve">You will see a tree view of saved trips. </w:t>
            </w:r>
            <w:r w:rsidR="00F421D8">
              <w:t xml:space="preserve">Clicking on any branch that is found </w:t>
            </w:r>
            <w:r w:rsidR="00ED45BB">
              <w:t>inside Trip calendar</w:t>
            </w:r>
            <w:r>
              <w:t xml:space="preserve"> allows you to view a calendar of fishing trips.</w:t>
            </w:r>
            <w:r>
              <w:br/>
            </w:r>
            <w:r>
              <w:br/>
            </w:r>
            <w:r>
              <w:rPr>
                <w:noProof/>
              </w:rPr>
              <w:lastRenderedPageBreak/>
              <w:drawing>
                <wp:inline distT="0" distB="0" distL="0" distR="0">
                  <wp:extent cx="6127750" cy="1467256"/>
                  <wp:effectExtent l="19050" t="0" r="6350" b="0"/>
                  <wp:docPr id="21" name="Picture 20" descr="calenda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 view.jpg"/>
                          <pic:cNvPicPr/>
                        </pic:nvPicPr>
                        <pic:blipFill>
                          <a:blip r:embed="rId53" cstate="print"/>
                          <a:stretch>
                            <a:fillRect/>
                          </a:stretch>
                        </pic:blipFill>
                        <pic:spPr>
                          <a:xfrm>
                            <a:off x="0" y="0"/>
                            <a:ext cx="6129642" cy="1467709"/>
                          </a:xfrm>
                          <a:prstGeom prst="rect">
                            <a:avLst/>
                          </a:prstGeom>
                        </pic:spPr>
                      </pic:pic>
                    </a:graphicData>
                  </a:graphic>
                </wp:inline>
              </w:drawing>
            </w:r>
          </w:p>
          <w:p w:rsidR="00431D7A" w:rsidRDefault="00431D7A" w:rsidP="00431D7A"/>
          <w:p w:rsidR="00431D7A" w:rsidRDefault="00431D7A" w:rsidP="00431D7A">
            <w:pPr>
              <w:rPr>
                <w:noProof/>
              </w:rPr>
            </w:pPr>
            <w:r>
              <w:t xml:space="preserve">When </w:t>
            </w:r>
            <w:r w:rsidR="007A6348">
              <w:t xml:space="preserve">you </w:t>
            </w:r>
            <w:r>
              <w:t>double click on a day marked with an “x”, a window will open that shows the details of the selected trip.</w:t>
            </w:r>
            <w:r w:rsidR="00784DBC">
              <w:br/>
            </w:r>
            <w:r>
              <w:br/>
            </w:r>
          </w:p>
        </w:tc>
      </w:tr>
      <w:tr w:rsidR="00431D7A" w:rsidTr="009A27C8">
        <w:tc>
          <w:tcPr>
            <w:tcW w:w="11016" w:type="dxa"/>
            <w:gridSpan w:val="2"/>
          </w:tcPr>
          <w:p w:rsidR="00431D7A" w:rsidRDefault="00431D7A" w:rsidP="00431D7A">
            <w:pPr>
              <w:pStyle w:val="ListParagraph"/>
              <w:numPr>
                <w:ilvl w:val="0"/>
                <w:numId w:val="28"/>
              </w:numPr>
              <w:rPr>
                <w:noProof/>
              </w:rPr>
            </w:pPr>
            <w:r>
              <w:rPr>
                <w:noProof/>
              </w:rPr>
              <w:lastRenderedPageBreak/>
              <w:t>This is the view of saved fishing trips per GPS.</w:t>
            </w:r>
            <w:r>
              <w:rPr>
                <w:noProof/>
              </w:rPr>
              <w:br/>
            </w:r>
            <w:r>
              <w:rPr>
                <w:noProof/>
              </w:rPr>
              <w:br/>
            </w:r>
            <w:r>
              <w:rPr>
                <w:noProof/>
              </w:rPr>
              <w:drawing>
                <wp:inline distT="0" distB="0" distL="0" distR="0">
                  <wp:extent cx="6129867" cy="1170918"/>
                  <wp:effectExtent l="19050" t="0" r="4233" b="0"/>
                  <wp:docPr id="22" name="Picture 21" descr="trips by g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s by gps.jpg"/>
                          <pic:cNvPicPr/>
                        </pic:nvPicPr>
                        <pic:blipFill>
                          <a:blip r:embed="rId54" cstate="print"/>
                          <a:stretch>
                            <a:fillRect/>
                          </a:stretch>
                        </pic:blipFill>
                        <pic:spPr>
                          <a:xfrm>
                            <a:off x="0" y="0"/>
                            <a:ext cx="6131760" cy="1171280"/>
                          </a:xfrm>
                          <a:prstGeom prst="rect">
                            <a:avLst/>
                          </a:prstGeom>
                        </pic:spPr>
                      </pic:pic>
                    </a:graphicData>
                  </a:graphic>
                </wp:inline>
              </w:drawing>
            </w:r>
            <w:r>
              <w:rPr>
                <w:noProof/>
              </w:rPr>
              <w:br/>
            </w:r>
            <w:r>
              <w:rPr>
                <w:noProof/>
              </w:rPr>
              <w:br/>
            </w:r>
            <w:r w:rsidR="007A6348">
              <w:rPr>
                <w:noProof/>
              </w:rPr>
              <w:br/>
            </w:r>
            <w:r>
              <w:rPr>
                <w:noProof/>
              </w:rPr>
              <w:t>When any row in the table is clicked, it will show the waypoints that were assigned to a trip.</w:t>
            </w:r>
            <w:r>
              <w:rPr>
                <w:noProof/>
              </w:rPr>
              <w:br/>
            </w:r>
            <w:r w:rsidR="007A6348">
              <w:rPr>
                <w:noProof/>
              </w:rPr>
              <w:br/>
            </w:r>
            <w:r w:rsidR="007A6348">
              <w:rPr>
                <w:noProof/>
              </w:rPr>
              <w:drawing>
                <wp:inline distT="0" distB="0" distL="0" distR="0">
                  <wp:extent cx="6129867" cy="2016045"/>
                  <wp:effectExtent l="19050" t="0" r="4233" b="0"/>
                  <wp:docPr id="24" name="Picture 23" descr="trips by gps with way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s by gps with waypoints.jpg"/>
                          <pic:cNvPicPr/>
                        </pic:nvPicPr>
                        <pic:blipFill>
                          <a:blip r:embed="rId55" cstate="print"/>
                          <a:stretch>
                            <a:fillRect/>
                          </a:stretch>
                        </pic:blipFill>
                        <pic:spPr>
                          <a:xfrm>
                            <a:off x="0" y="0"/>
                            <a:ext cx="6139086" cy="2019077"/>
                          </a:xfrm>
                          <a:prstGeom prst="rect">
                            <a:avLst/>
                          </a:prstGeom>
                        </pic:spPr>
                      </pic:pic>
                    </a:graphicData>
                  </a:graphic>
                </wp:inline>
              </w:drawing>
            </w:r>
          </w:p>
          <w:p w:rsidR="007A6348" w:rsidRDefault="007A6348" w:rsidP="007A6348">
            <w:pPr>
              <w:rPr>
                <w:noProof/>
              </w:rPr>
            </w:pPr>
          </w:p>
          <w:p w:rsidR="007A6348" w:rsidRDefault="007A6348" w:rsidP="007A6348">
            <w:pPr>
              <w:rPr>
                <w:noProof/>
              </w:rPr>
            </w:pPr>
            <w:r>
              <w:rPr>
                <w:noProof/>
              </w:rPr>
              <w:t>You can add add or edit waypoints to a saved trip.</w:t>
            </w:r>
          </w:p>
        </w:tc>
      </w:tr>
    </w:tbl>
    <w:p w:rsidR="00D945FD" w:rsidRPr="00D945FD" w:rsidRDefault="00D945FD" w:rsidP="00D945FD"/>
    <w:p w:rsidR="00152832" w:rsidRDefault="00196B39" w:rsidP="00196B39">
      <w:pPr>
        <w:pStyle w:val="Heading2"/>
      </w:pPr>
      <w:r>
        <w:t>Mapping</w:t>
      </w:r>
    </w:p>
    <w:p w:rsidR="00196B39" w:rsidRDefault="00196B39" w:rsidP="00196B39">
      <w:r>
        <w:t>With GPX Manager, you can visualize tracks and waypoints on a map. It is easy. Just right click on a GPX file and from the shortcut menu, click on a mapping menu.</w:t>
      </w:r>
    </w:p>
    <w:p w:rsidR="008C3396" w:rsidRDefault="008C3396" w:rsidP="00196B39"/>
    <w:p w:rsidR="008C3396" w:rsidRDefault="008C3396" w:rsidP="008C3396">
      <w:pPr>
        <w:pStyle w:val="Heading3"/>
      </w:pPr>
      <w:r>
        <w:lastRenderedPageBreak/>
        <w:t>Mapping GPX files that are saved in GPS</w:t>
      </w:r>
    </w:p>
    <w:p w:rsidR="00196B39" w:rsidRDefault="00196B39" w:rsidP="00196B39">
      <w:r>
        <w:rPr>
          <w:noProof/>
        </w:rPr>
        <w:drawing>
          <wp:inline distT="0" distB="0" distL="0" distR="0">
            <wp:extent cx="4722283" cy="2838180"/>
            <wp:effectExtent l="19050" t="0" r="2117" b="0"/>
            <wp:docPr id="29" name="Picture 28" descr="many gpx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y gpx files selected.jpg"/>
                    <pic:cNvPicPr/>
                  </pic:nvPicPr>
                  <pic:blipFill>
                    <a:blip r:embed="rId56" cstate="print"/>
                    <a:stretch>
                      <a:fillRect/>
                    </a:stretch>
                  </pic:blipFill>
                  <pic:spPr>
                    <a:xfrm>
                      <a:off x="0" y="0"/>
                      <a:ext cx="4723560" cy="2838948"/>
                    </a:xfrm>
                    <a:prstGeom prst="rect">
                      <a:avLst/>
                    </a:prstGeom>
                  </pic:spPr>
                </pic:pic>
              </a:graphicData>
            </a:graphic>
          </wp:inline>
        </w:drawing>
      </w:r>
    </w:p>
    <w:p w:rsidR="008C3396" w:rsidRDefault="008C3396" w:rsidP="00196B39"/>
    <w:p w:rsidR="00196B39" w:rsidRDefault="008C3396" w:rsidP="00196B39">
      <w:r>
        <w:t>Right click on any of the selected rows and from the shortcut menu, select the mapping option.</w:t>
      </w:r>
    </w:p>
    <w:p w:rsidR="008C3396" w:rsidRDefault="008C3396" w:rsidP="00196B39">
      <w:r>
        <w:rPr>
          <w:noProof/>
        </w:rPr>
        <w:drawing>
          <wp:inline distT="0" distB="0" distL="0" distR="0">
            <wp:extent cx="4769427" cy="2853266"/>
            <wp:effectExtent l="19050" t="0" r="0" b="0"/>
            <wp:docPr id="30" name="Picture 29" descr="right click menu with mapping o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ght click menu with mapping option.jpg"/>
                    <pic:cNvPicPr/>
                  </pic:nvPicPr>
                  <pic:blipFill>
                    <a:blip r:embed="rId57" cstate="print"/>
                    <a:stretch>
                      <a:fillRect/>
                    </a:stretch>
                  </pic:blipFill>
                  <pic:spPr>
                    <a:xfrm>
                      <a:off x="0" y="0"/>
                      <a:ext cx="4770900" cy="2854147"/>
                    </a:xfrm>
                    <a:prstGeom prst="rect">
                      <a:avLst/>
                    </a:prstGeom>
                  </pic:spPr>
                </pic:pic>
              </a:graphicData>
            </a:graphic>
          </wp:inline>
        </w:drawing>
      </w:r>
    </w:p>
    <w:p w:rsidR="008C3396" w:rsidRDefault="008C3396" w:rsidP="00196B39"/>
    <w:p w:rsidR="008C3396" w:rsidRDefault="008C3396" w:rsidP="008C3396">
      <w:pPr>
        <w:keepNext/>
      </w:pPr>
      <w:r>
        <w:lastRenderedPageBreak/>
        <w:t>A map will open that will show the GPX files that were selected.</w:t>
      </w:r>
    </w:p>
    <w:p w:rsidR="008C3396" w:rsidRDefault="008C3396" w:rsidP="00196B39">
      <w:r>
        <w:rPr>
          <w:noProof/>
        </w:rPr>
        <w:drawing>
          <wp:inline distT="0" distB="0" distL="0" distR="0">
            <wp:extent cx="3963218" cy="4301067"/>
            <wp:effectExtent l="19050" t="0" r="0" b="0"/>
            <wp:docPr id="31" name="Picture 30" descr="map latest gpx files showing tracks and way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latest gpx files showing tracks and waypoints.jpg"/>
                    <pic:cNvPicPr/>
                  </pic:nvPicPr>
                  <pic:blipFill>
                    <a:blip r:embed="rId58" cstate="print"/>
                    <a:stretch>
                      <a:fillRect/>
                    </a:stretch>
                  </pic:blipFill>
                  <pic:spPr>
                    <a:xfrm>
                      <a:off x="0" y="0"/>
                      <a:ext cx="3965024" cy="4303027"/>
                    </a:xfrm>
                    <a:prstGeom prst="rect">
                      <a:avLst/>
                    </a:prstGeom>
                  </pic:spPr>
                </pic:pic>
              </a:graphicData>
            </a:graphic>
          </wp:inline>
        </w:drawing>
      </w:r>
    </w:p>
    <w:p w:rsidR="008C3396" w:rsidRDefault="00112604" w:rsidP="00112604">
      <w:pPr>
        <w:pStyle w:val="Heading2"/>
      </w:pPr>
      <w:r>
        <w:t>The</w:t>
      </w:r>
      <w:r w:rsidR="002C0928">
        <w:t xml:space="preserve"> </w:t>
      </w:r>
      <w:proofErr w:type="gramStart"/>
      <w:r>
        <w:t>mapping  toolbar</w:t>
      </w:r>
      <w:proofErr w:type="gramEnd"/>
    </w:p>
    <w:p w:rsidR="00255B27" w:rsidRPr="00255B27" w:rsidRDefault="00255B27" w:rsidP="00255B27">
      <w:r>
        <w:t>The mapping toolbar puts frequently used functions in one place.</w:t>
      </w:r>
    </w:p>
    <w:p w:rsidR="00112604" w:rsidRDefault="00112604" w:rsidP="00112604">
      <w:r>
        <w:rPr>
          <w:noProof/>
        </w:rPr>
        <w:drawing>
          <wp:inline distT="0" distB="0" distL="0" distR="0">
            <wp:extent cx="3665220" cy="1066800"/>
            <wp:effectExtent l="19050" t="0" r="0" b="0"/>
            <wp:docPr id="44" name="Picture 43" descr="mapping tool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toolbar.jpg"/>
                    <pic:cNvPicPr/>
                  </pic:nvPicPr>
                  <pic:blipFill>
                    <a:blip r:embed="rId59" cstate="print"/>
                    <a:stretch>
                      <a:fillRect/>
                    </a:stretch>
                  </pic:blipFill>
                  <pic:spPr>
                    <a:xfrm>
                      <a:off x="0" y="0"/>
                      <a:ext cx="3665220" cy="1066800"/>
                    </a:xfrm>
                    <a:prstGeom prst="rect">
                      <a:avLst/>
                    </a:prstGeom>
                  </pic:spPr>
                </pic:pic>
              </a:graphicData>
            </a:graphic>
          </wp:inline>
        </w:drawing>
      </w:r>
    </w:p>
    <w:tbl>
      <w:tblPr>
        <w:tblStyle w:val="TableGrid"/>
        <w:tblW w:w="0" w:type="auto"/>
        <w:tblLook w:val="04A0"/>
      </w:tblPr>
      <w:tblGrid>
        <w:gridCol w:w="648"/>
        <w:gridCol w:w="4590"/>
        <w:gridCol w:w="720"/>
        <w:gridCol w:w="5058"/>
      </w:tblGrid>
      <w:tr w:rsidR="00112604" w:rsidTr="00255B27">
        <w:tc>
          <w:tcPr>
            <w:tcW w:w="648" w:type="dxa"/>
          </w:tcPr>
          <w:p w:rsidR="00112604" w:rsidRDefault="00112604" w:rsidP="00112604">
            <w:r>
              <w:t>1</w:t>
            </w:r>
          </w:p>
        </w:tc>
        <w:tc>
          <w:tcPr>
            <w:tcW w:w="4590" w:type="dxa"/>
          </w:tcPr>
          <w:p w:rsidR="00112604" w:rsidRDefault="00112604" w:rsidP="00112604">
            <w:r>
              <w:t>Layers – opens the layers dialog</w:t>
            </w:r>
          </w:p>
        </w:tc>
        <w:tc>
          <w:tcPr>
            <w:tcW w:w="720" w:type="dxa"/>
          </w:tcPr>
          <w:p w:rsidR="00112604" w:rsidRDefault="00112604" w:rsidP="00112604">
            <w:r>
              <w:t>8</w:t>
            </w:r>
          </w:p>
        </w:tc>
        <w:tc>
          <w:tcPr>
            <w:tcW w:w="5058" w:type="dxa"/>
          </w:tcPr>
          <w:p w:rsidR="00112604" w:rsidRDefault="00112604" w:rsidP="00112604">
            <w:r>
              <w:t>Select – click or drag to select one or more objects</w:t>
            </w:r>
          </w:p>
        </w:tc>
      </w:tr>
      <w:tr w:rsidR="00112604" w:rsidTr="00255B27">
        <w:tc>
          <w:tcPr>
            <w:tcW w:w="648" w:type="dxa"/>
          </w:tcPr>
          <w:p w:rsidR="00112604" w:rsidRDefault="00112604" w:rsidP="00112604">
            <w:r>
              <w:t>2</w:t>
            </w:r>
          </w:p>
        </w:tc>
        <w:tc>
          <w:tcPr>
            <w:tcW w:w="4590" w:type="dxa"/>
          </w:tcPr>
          <w:p w:rsidR="00112604" w:rsidRDefault="00112604" w:rsidP="00112604">
            <w:r>
              <w:t>Add layer – to be implemented in the future</w:t>
            </w:r>
          </w:p>
        </w:tc>
        <w:tc>
          <w:tcPr>
            <w:tcW w:w="720" w:type="dxa"/>
          </w:tcPr>
          <w:p w:rsidR="00112604" w:rsidRDefault="00112604" w:rsidP="00112604">
            <w:r>
              <w:t>9</w:t>
            </w:r>
          </w:p>
        </w:tc>
        <w:tc>
          <w:tcPr>
            <w:tcW w:w="5058" w:type="dxa"/>
          </w:tcPr>
          <w:p w:rsidR="00112604" w:rsidRDefault="00255B27" w:rsidP="00112604">
            <w:r>
              <w:t>Clear selection</w:t>
            </w:r>
          </w:p>
        </w:tc>
      </w:tr>
      <w:tr w:rsidR="00112604" w:rsidTr="00255B27">
        <w:tc>
          <w:tcPr>
            <w:tcW w:w="648" w:type="dxa"/>
          </w:tcPr>
          <w:p w:rsidR="00112604" w:rsidRDefault="00112604" w:rsidP="00112604">
            <w:r>
              <w:t>3</w:t>
            </w:r>
          </w:p>
        </w:tc>
        <w:tc>
          <w:tcPr>
            <w:tcW w:w="4590" w:type="dxa"/>
          </w:tcPr>
          <w:p w:rsidR="00112604" w:rsidRDefault="00112604" w:rsidP="00112604">
            <w:r>
              <w:t>Zoom in – drag or click to zoom in</w:t>
            </w:r>
          </w:p>
        </w:tc>
        <w:tc>
          <w:tcPr>
            <w:tcW w:w="720" w:type="dxa"/>
          </w:tcPr>
          <w:p w:rsidR="00112604" w:rsidRDefault="00112604" w:rsidP="00112604">
            <w:r>
              <w:t>10</w:t>
            </w:r>
          </w:p>
        </w:tc>
        <w:tc>
          <w:tcPr>
            <w:tcW w:w="5058" w:type="dxa"/>
          </w:tcPr>
          <w:p w:rsidR="00112604" w:rsidRDefault="00255B27" w:rsidP="00112604">
            <w:r>
              <w:t>Track – to be implemented in the future</w:t>
            </w:r>
          </w:p>
        </w:tc>
      </w:tr>
      <w:tr w:rsidR="00255B27" w:rsidTr="00255B27">
        <w:tc>
          <w:tcPr>
            <w:tcW w:w="648" w:type="dxa"/>
          </w:tcPr>
          <w:p w:rsidR="00255B27" w:rsidRDefault="00255B27" w:rsidP="00112604">
            <w:r>
              <w:t>4</w:t>
            </w:r>
          </w:p>
        </w:tc>
        <w:tc>
          <w:tcPr>
            <w:tcW w:w="4590" w:type="dxa"/>
          </w:tcPr>
          <w:p w:rsidR="00255B27" w:rsidRDefault="00255B27" w:rsidP="00112604">
            <w:r>
              <w:t>Zoom out – click to zoom out</w:t>
            </w:r>
          </w:p>
        </w:tc>
        <w:tc>
          <w:tcPr>
            <w:tcW w:w="720" w:type="dxa"/>
          </w:tcPr>
          <w:p w:rsidR="00255B27" w:rsidRDefault="00255B27" w:rsidP="00112604">
            <w:r>
              <w:t>11</w:t>
            </w:r>
          </w:p>
        </w:tc>
        <w:tc>
          <w:tcPr>
            <w:tcW w:w="5058" w:type="dxa"/>
          </w:tcPr>
          <w:p w:rsidR="00255B27" w:rsidRDefault="00255B27" w:rsidP="00E74034">
            <w:r>
              <w:t>Measure – Click 2 or more points to measure distances on the map</w:t>
            </w:r>
          </w:p>
        </w:tc>
      </w:tr>
      <w:tr w:rsidR="00255B27" w:rsidTr="00255B27">
        <w:tc>
          <w:tcPr>
            <w:tcW w:w="648" w:type="dxa"/>
          </w:tcPr>
          <w:p w:rsidR="00255B27" w:rsidRDefault="00255B27" w:rsidP="00112604">
            <w:r>
              <w:t>5</w:t>
            </w:r>
          </w:p>
        </w:tc>
        <w:tc>
          <w:tcPr>
            <w:tcW w:w="4590" w:type="dxa"/>
          </w:tcPr>
          <w:p w:rsidR="00255B27" w:rsidRDefault="00255B27" w:rsidP="00112604">
            <w:r>
              <w:t>Pan – drag to pan or move the map</w:t>
            </w:r>
          </w:p>
        </w:tc>
        <w:tc>
          <w:tcPr>
            <w:tcW w:w="720" w:type="dxa"/>
          </w:tcPr>
          <w:p w:rsidR="00255B27" w:rsidRDefault="00255B27" w:rsidP="00112604">
            <w:r>
              <w:t>12</w:t>
            </w:r>
          </w:p>
        </w:tc>
        <w:tc>
          <w:tcPr>
            <w:tcW w:w="5058" w:type="dxa"/>
          </w:tcPr>
          <w:p w:rsidR="00255B27" w:rsidRDefault="00255B27" w:rsidP="00112604">
            <w:r>
              <w:t>Hide map – temporarily hide the map</w:t>
            </w:r>
          </w:p>
        </w:tc>
      </w:tr>
      <w:tr w:rsidR="00255B27" w:rsidTr="00255B27">
        <w:tc>
          <w:tcPr>
            <w:tcW w:w="648" w:type="dxa"/>
          </w:tcPr>
          <w:p w:rsidR="00255B27" w:rsidRDefault="00255B27" w:rsidP="00112604">
            <w:r>
              <w:t>6</w:t>
            </w:r>
          </w:p>
        </w:tc>
        <w:tc>
          <w:tcPr>
            <w:tcW w:w="4590" w:type="dxa"/>
          </w:tcPr>
          <w:p w:rsidR="00255B27" w:rsidRDefault="00255B27" w:rsidP="00112604">
            <w:r>
              <w:t>Attributes – open the layer attributes window</w:t>
            </w:r>
          </w:p>
        </w:tc>
        <w:tc>
          <w:tcPr>
            <w:tcW w:w="720" w:type="dxa"/>
          </w:tcPr>
          <w:p w:rsidR="00255B27" w:rsidRDefault="00255B27" w:rsidP="00112604">
            <w:r>
              <w:t>13</w:t>
            </w:r>
          </w:p>
        </w:tc>
        <w:tc>
          <w:tcPr>
            <w:tcW w:w="5058" w:type="dxa"/>
          </w:tcPr>
          <w:p w:rsidR="00255B27" w:rsidRDefault="00255B27" w:rsidP="00112604">
            <w:r>
              <w:t>Exit – closes the map</w:t>
            </w:r>
          </w:p>
        </w:tc>
      </w:tr>
      <w:tr w:rsidR="00255B27" w:rsidTr="00255B27">
        <w:tc>
          <w:tcPr>
            <w:tcW w:w="648" w:type="dxa"/>
          </w:tcPr>
          <w:p w:rsidR="00255B27" w:rsidRDefault="00255B27" w:rsidP="00112604">
            <w:r>
              <w:t>7</w:t>
            </w:r>
          </w:p>
        </w:tc>
        <w:tc>
          <w:tcPr>
            <w:tcW w:w="4590" w:type="dxa"/>
          </w:tcPr>
          <w:p w:rsidR="00255B27" w:rsidRDefault="00255B27" w:rsidP="00112604">
            <w:r>
              <w:t>GPX – to be implemented in the future</w:t>
            </w:r>
          </w:p>
        </w:tc>
        <w:tc>
          <w:tcPr>
            <w:tcW w:w="720" w:type="dxa"/>
          </w:tcPr>
          <w:p w:rsidR="00255B27" w:rsidRDefault="00255B27" w:rsidP="00112604"/>
        </w:tc>
        <w:tc>
          <w:tcPr>
            <w:tcW w:w="5058" w:type="dxa"/>
          </w:tcPr>
          <w:p w:rsidR="00255B27" w:rsidRDefault="00255B27" w:rsidP="00112604"/>
        </w:tc>
      </w:tr>
      <w:tr w:rsidR="00255B27" w:rsidTr="00255B27">
        <w:tc>
          <w:tcPr>
            <w:tcW w:w="648" w:type="dxa"/>
          </w:tcPr>
          <w:p w:rsidR="00255B27" w:rsidRDefault="00255B27" w:rsidP="00112604"/>
        </w:tc>
        <w:tc>
          <w:tcPr>
            <w:tcW w:w="4590" w:type="dxa"/>
          </w:tcPr>
          <w:p w:rsidR="00255B27" w:rsidRDefault="00255B27" w:rsidP="00112604"/>
        </w:tc>
        <w:tc>
          <w:tcPr>
            <w:tcW w:w="720" w:type="dxa"/>
          </w:tcPr>
          <w:p w:rsidR="00255B27" w:rsidRDefault="00255B27" w:rsidP="00112604"/>
        </w:tc>
        <w:tc>
          <w:tcPr>
            <w:tcW w:w="5058" w:type="dxa"/>
          </w:tcPr>
          <w:p w:rsidR="00255B27" w:rsidRDefault="00255B27" w:rsidP="00112604"/>
        </w:tc>
      </w:tr>
    </w:tbl>
    <w:p w:rsidR="00112604" w:rsidRDefault="00112604" w:rsidP="00112604"/>
    <w:p w:rsidR="00255B27" w:rsidRDefault="00255B27" w:rsidP="00112604">
      <w:r>
        <w:t>Some of the buttons are not yet implemented.</w:t>
      </w:r>
    </w:p>
    <w:p w:rsidR="00255B27" w:rsidRDefault="00255B27" w:rsidP="00255B27">
      <w:pPr>
        <w:pStyle w:val="Heading2"/>
      </w:pPr>
      <w:r>
        <w:lastRenderedPageBreak/>
        <w:t>Layers</w:t>
      </w:r>
    </w:p>
    <w:p w:rsidR="00255B27" w:rsidRDefault="00255B27" w:rsidP="00112604">
      <w:r>
        <w:t xml:space="preserve">Objects on the maps are grouped in layers. To see what layers are on the map, click on the Layers button that is </w:t>
      </w:r>
      <w:r w:rsidR="00291887">
        <w:t xml:space="preserve">found </w:t>
      </w:r>
      <w:r>
        <w:t>in the map toolbar.</w:t>
      </w:r>
    </w:p>
    <w:p w:rsidR="00255B27" w:rsidRDefault="00255B27" w:rsidP="00112604">
      <w:r>
        <w:rPr>
          <w:noProof/>
        </w:rPr>
        <w:drawing>
          <wp:inline distT="0" distB="0" distL="0" distR="0">
            <wp:extent cx="3928110" cy="2556389"/>
            <wp:effectExtent l="19050" t="0" r="0" b="0"/>
            <wp:docPr id="48" name="Picture 47" descr="layers 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 dialog.jpg"/>
                    <pic:cNvPicPr/>
                  </pic:nvPicPr>
                  <pic:blipFill>
                    <a:blip r:embed="rId60" cstate="print"/>
                    <a:stretch>
                      <a:fillRect/>
                    </a:stretch>
                  </pic:blipFill>
                  <pic:spPr>
                    <a:xfrm>
                      <a:off x="0" y="0"/>
                      <a:ext cx="3930907" cy="2558209"/>
                    </a:xfrm>
                    <a:prstGeom prst="rect">
                      <a:avLst/>
                    </a:prstGeom>
                  </pic:spPr>
                </pic:pic>
              </a:graphicData>
            </a:graphic>
          </wp:inline>
        </w:drawing>
      </w:r>
    </w:p>
    <w:p w:rsidR="00255B27" w:rsidRDefault="00255B27" w:rsidP="00112604">
      <w:r>
        <w:t xml:space="preserve">There are 3 layers listed. The coastline layer is not checked so it is not visible on the map. </w:t>
      </w:r>
      <w:r w:rsidR="002C0928">
        <w:t xml:space="preserve">The name of the current layer is set in </w:t>
      </w:r>
      <w:r w:rsidR="002C0928" w:rsidRPr="002C0928">
        <w:rPr>
          <w:b/>
        </w:rPr>
        <w:t>bold</w:t>
      </w:r>
      <w:r w:rsidR="002C0928">
        <w:t xml:space="preserve"> font. Operations such as selecting </w:t>
      </w:r>
      <w:r w:rsidR="003221B3">
        <w:t>objects i</w:t>
      </w:r>
      <w:r w:rsidR="002C0928">
        <w:t>n the map and viewing attribute data only work on the current layer. To change the current layer, just click on another layer in the list.</w:t>
      </w:r>
    </w:p>
    <w:p w:rsidR="00703451" w:rsidRDefault="00703451" w:rsidP="00112604">
      <w:r>
        <w:t>These are the buttons in the toolbar of the Layers dialog.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888"/>
        <w:gridCol w:w="7128"/>
      </w:tblGrid>
      <w:tr w:rsidR="005C20B2" w:rsidTr="005C20B2">
        <w:tc>
          <w:tcPr>
            <w:tcW w:w="3888" w:type="dxa"/>
          </w:tcPr>
          <w:p w:rsidR="005C20B2" w:rsidRDefault="005C20B2" w:rsidP="00112604">
            <w:r w:rsidRPr="005C20B2">
              <w:rPr>
                <w:noProof/>
              </w:rPr>
              <w:drawing>
                <wp:inline distT="0" distB="0" distL="0" distR="0">
                  <wp:extent cx="1786890" cy="580159"/>
                  <wp:effectExtent l="19050" t="0" r="3810" b="0"/>
                  <wp:docPr id="51" name="Picture 48" descr="Layers dialog tool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 dialog toolbar.jpg"/>
                          <pic:cNvPicPr/>
                        </pic:nvPicPr>
                        <pic:blipFill>
                          <a:blip r:embed="rId61" cstate="print"/>
                          <a:stretch>
                            <a:fillRect/>
                          </a:stretch>
                        </pic:blipFill>
                        <pic:spPr>
                          <a:xfrm>
                            <a:off x="0" y="0"/>
                            <a:ext cx="1792276" cy="581908"/>
                          </a:xfrm>
                          <a:prstGeom prst="rect">
                            <a:avLst/>
                          </a:prstGeom>
                        </pic:spPr>
                      </pic:pic>
                    </a:graphicData>
                  </a:graphic>
                </wp:inline>
              </w:drawing>
            </w:r>
          </w:p>
        </w:tc>
        <w:tc>
          <w:tcPr>
            <w:tcW w:w="7128" w:type="dxa"/>
          </w:tcPr>
          <w:p w:rsidR="005C20B2" w:rsidRDefault="005C20B2" w:rsidP="005C20B2">
            <w:pPr>
              <w:pStyle w:val="ListParagraph"/>
              <w:numPr>
                <w:ilvl w:val="0"/>
                <w:numId w:val="34"/>
              </w:numPr>
            </w:pPr>
            <w:r>
              <w:t>Add layer – to be implemented in the future</w:t>
            </w:r>
          </w:p>
          <w:p w:rsidR="005C20B2" w:rsidRDefault="005C20B2" w:rsidP="005C20B2">
            <w:pPr>
              <w:pStyle w:val="ListParagraph"/>
              <w:numPr>
                <w:ilvl w:val="0"/>
                <w:numId w:val="34"/>
              </w:numPr>
            </w:pPr>
            <w:r>
              <w:t>Remove layer - to be implemented in the future</w:t>
            </w:r>
          </w:p>
          <w:p w:rsidR="005C20B2" w:rsidRDefault="005C20B2" w:rsidP="005C20B2">
            <w:pPr>
              <w:pStyle w:val="ListParagraph"/>
              <w:numPr>
                <w:ilvl w:val="0"/>
                <w:numId w:val="34"/>
              </w:numPr>
            </w:pPr>
            <w:r>
              <w:t>Attributes – Shows the attributes of the current layer</w:t>
            </w:r>
          </w:p>
          <w:p w:rsidR="005C20B2" w:rsidRDefault="005C20B2" w:rsidP="00112604"/>
        </w:tc>
      </w:tr>
    </w:tbl>
    <w:p w:rsidR="00703451" w:rsidRDefault="00703451" w:rsidP="00703451">
      <w:pPr>
        <w:pStyle w:val="Heading2"/>
      </w:pPr>
      <w:r>
        <w:t>Attributes</w:t>
      </w:r>
    </w:p>
    <w:p w:rsidR="00703451" w:rsidRDefault="00703451" w:rsidP="00112604">
      <w:r>
        <w:t>The objects that are listed in the Layers dialog and shown in the map contain attributes. To view attributes, click on the Attributes button that is found in the toolbar.</w:t>
      </w:r>
    </w:p>
    <w:p w:rsidR="008D7737" w:rsidRDefault="008D7737" w:rsidP="00112604">
      <w:r>
        <w:t>In our example below, we show the track of a fishing trip with 2 fishing waypoints. The attribute window is open showing the data behind these 2 waypoints.</w:t>
      </w:r>
      <w:r w:rsidR="005C20B2">
        <w:t xml:space="preserve"> When we click a row on the Attribute window, the corresponding point on the map is highlighted. If we select a point in the map, the corresponding row in the table is selected.</w:t>
      </w:r>
    </w:p>
    <w:p w:rsidR="005C20B2" w:rsidRDefault="005C20B2" w:rsidP="00112604">
      <w:r>
        <w:rPr>
          <w:noProof/>
        </w:rPr>
        <w:drawing>
          <wp:inline distT="0" distB="0" distL="0" distR="0">
            <wp:extent cx="5989035" cy="2354580"/>
            <wp:effectExtent l="19050" t="0" r="0" b="0"/>
            <wp:docPr id="50" name="Picture 49" descr="attribute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 window.jpg"/>
                    <pic:cNvPicPr/>
                  </pic:nvPicPr>
                  <pic:blipFill>
                    <a:blip r:embed="rId62" cstate="print"/>
                    <a:stretch>
                      <a:fillRect/>
                    </a:stretch>
                  </pic:blipFill>
                  <pic:spPr>
                    <a:xfrm>
                      <a:off x="0" y="0"/>
                      <a:ext cx="5999093" cy="2358534"/>
                    </a:xfrm>
                    <a:prstGeom prst="rect">
                      <a:avLst/>
                    </a:prstGeom>
                  </pic:spPr>
                </pic:pic>
              </a:graphicData>
            </a:graphic>
          </wp:inline>
        </w:drawing>
      </w:r>
    </w:p>
    <w:p w:rsidR="008D7737" w:rsidRPr="00112604" w:rsidRDefault="008D7737" w:rsidP="00112604"/>
    <w:p w:rsidR="008C3396" w:rsidRDefault="008C3396" w:rsidP="008C3396">
      <w:pPr>
        <w:pStyle w:val="Heading3"/>
      </w:pPr>
      <w:r>
        <w:t>Mapping trips that are saved in the database</w:t>
      </w:r>
    </w:p>
    <w:p w:rsidR="008C3396" w:rsidRDefault="008C3396" w:rsidP="008C3396">
      <w:r>
        <w:t xml:space="preserve">Open the calendar view and </w:t>
      </w:r>
      <w:r w:rsidR="00424A43">
        <w:t xml:space="preserve">from </w:t>
      </w:r>
      <w:r w:rsidR="00396914">
        <w:t xml:space="preserve">select </w:t>
      </w:r>
      <w:proofErr w:type="gramStart"/>
      <w:r w:rsidR="00396914">
        <w:t>an</w:t>
      </w:r>
      <w:proofErr w:type="gramEnd"/>
      <w:r w:rsidR="00396914">
        <w:t xml:space="preserve"> branch that is inside Trips by GPS</w:t>
      </w:r>
      <w:r>
        <w:t>.</w:t>
      </w:r>
      <w:r w:rsidR="00424A43">
        <w:t xml:space="preserve"> </w:t>
      </w:r>
    </w:p>
    <w:p w:rsidR="008C3396" w:rsidRPr="008C3396" w:rsidRDefault="008C3396" w:rsidP="008C3396">
      <w:r>
        <w:rPr>
          <w:noProof/>
        </w:rPr>
        <w:drawing>
          <wp:inline distT="0" distB="0" distL="0" distR="0">
            <wp:extent cx="6127750" cy="1170514"/>
            <wp:effectExtent l="19050" t="0" r="6350" b="0"/>
            <wp:docPr id="32" name="Picture 31" descr="trips by g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s by gps.jpg"/>
                    <pic:cNvPicPr/>
                  </pic:nvPicPr>
                  <pic:blipFill>
                    <a:blip r:embed="rId54" cstate="print"/>
                    <a:stretch>
                      <a:fillRect/>
                    </a:stretch>
                  </pic:blipFill>
                  <pic:spPr>
                    <a:xfrm>
                      <a:off x="0" y="0"/>
                      <a:ext cx="6129642" cy="1170875"/>
                    </a:xfrm>
                    <a:prstGeom prst="rect">
                      <a:avLst/>
                    </a:prstGeom>
                  </pic:spPr>
                </pic:pic>
              </a:graphicData>
            </a:graphic>
          </wp:inline>
        </w:drawing>
      </w:r>
    </w:p>
    <w:p w:rsidR="00152832" w:rsidRDefault="00B44F47" w:rsidP="00152832">
      <w:r>
        <w:t>Click</w:t>
      </w:r>
      <w:r w:rsidR="008C3396">
        <w:t xml:space="preserve"> on the Open map button</w:t>
      </w:r>
      <w:r>
        <w:t xml:space="preserve"> that is found in the toolbar</w:t>
      </w:r>
      <w:r w:rsidR="008C3396">
        <w:t>.</w:t>
      </w:r>
    </w:p>
    <w:p w:rsidR="008C3396" w:rsidRDefault="008C3396" w:rsidP="00152832">
      <w:r>
        <w:rPr>
          <w:noProof/>
        </w:rPr>
        <w:drawing>
          <wp:inline distT="0" distB="0" distL="0" distR="0">
            <wp:extent cx="2225040" cy="937260"/>
            <wp:effectExtent l="19050" t="0" r="3810" b="0"/>
            <wp:docPr id="33" name="Picture 32" descr="open map toolba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map toolbar button.jpg"/>
                    <pic:cNvPicPr/>
                  </pic:nvPicPr>
                  <pic:blipFill>
                    <a:blip r:embed="rId63" cstate="print"/>
                    <a:stretch>
                      <a:fillRect/>
                    </a:stretch>
                  </pic:blipFill>
                  <pic:spPr>
                    <a:xfrm>
                      <a:off x="0" y="0"/>
                      <a:ext cx="2225040" cy="937260"/>
                    </a:xfrm>
                    <a:prstGeom prst="rect">
                      <a:avLst/>
                    </a:prstGeom>
                  </pic:spPr>
                </pic:pic>
              </a:graphicData>
            </a:graphic>
          </wp:inline>
        </w:drawing>
      </w:r>
    </w:p>
    <w:p w:rsidR="00424A43" w:rsidRDefault="00424A43" w:rsidP="00152832">
      <w:r>
        <w:t>Select any row on the table. The track and waypoints for the selected trip will be shown on the map. If you click on another row on the table, the track and waypoints shown previously will be erased from the map and will be replaced by the currently selected trip.</w:t>
      </w:r>
    </w:p>
    <w:p w:rsidR="00424A43" w:rsidRDefault="00424A43" w:rsidP="00152832">
      <w:r>
        <w:rPr>
          <w:noProof/>
        </w:rPr>
        <w:drawing>
          <wp:inline distT="0" distB="0" distL="0" distR="0">
            <wp:extent cx="4076273" cy="4436533"/>
            <wp:effectExtent l="19050" t="0" r="427" b="0"/>
            <wp:docPr id="34" name="Picture 33" descr="map of selected tr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of selected trip.jpg"/>
                    <pic:cNvPicPr/>
                  </pic:nvPicPr>
                  <pic:blipFill>
                    <a:blip r:embed="rId64" cstate="print"/>
                    <a:stretch>
                      <a:fillRect/>
                    </a:stretch>
                  </pic:blipFill>
                  <pic:spPr>
                    <a:xfrm>
                      <a:off x="0" y="0"/>
                      <a:ext cx="4077385" cy="4437744"/>
                    </a:xfrm>
                    <a:prstGeom prst="rect">
                      <a:avLst/>
                    </a:prstGeom>
                  </pic:spPr>
                </pic:pic>
              </a:graphicData>
            </a:graphic>
          </wp:inline>
        </w:drawing>
      </w:r>
    </w:p>
    <w:p w:rsidR="008510A0" w:rsidRPr="008510A0" w:rsidRDefault="008510A0" w:rsidP="008510A0"/>
    <w:p w:rsidR="009C113D" w:rsidRDefault="00C7398D" w:rsidP="00C7398D">
      <w:pPr>
        <w:pStyle w:val="Heading2"/>
      </w:pPr>
      <w:r>
        <w:lastRenderedPageBreak/>
        <w:t xml:space="preserve">Configuring </w:t>
      </w:r>
      <w:r w:rsidR="00C067CE">
        <w:t>the base map</w:t>
      </w:r>
    </w:p>
    <w:p w:rsidR="00C7398D" w:rsidRDefault="00C067CE" w:rsidP="00C7398D">
      <w:r>
        <w:t>GPX Manager can be configured to show different types of base maps. The default base map is that of the entire Philippines.</w:t>
      </w:r>
    </w:p>
    <w:p w:rsidR="00C067CE" w:rsidRDefault="00C067CE" w:rsidP="00C7398D">
      <w:r>
        <w:rPr>
          <w:noProof/>
        </w:rPr>
        <w:drawing>
          <wp:inline distT="0" distB="0" distL="0" distR="0">
            <wp:extent cx="2594610" cy="2483468"/>
            <wp:effectExtent l="19050" t="0" r="0" b="0"/>
            <wp:docPr id="49" name="Picture 48" descr="base map shape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map shapefile.jpg"/>
                    <pic:cNvPicPr/>
                  </pic:nvPicPr>
                  <pic:blipFill>
                    <a:blip r:embed="rId65" cstate="print"/>
                    <a:stretch>
                      <a:fillRect/>
                    </a:stretch>
                  </pic:blipFill>
                  <pic:spPr>
                    <a:xfrm>
                      <a:off x="0" y="0"/>
                      <a:ext cx="2596630" cy="2485402"/>
                    </a:xfrm>
                    <a:prstGeom prst="rect">
                      <a:avLst/>
                    </a:prstGeom>
                  </pic:spPr>
                </pic:pic>
              </a:graphicData>
            </a:graphic>
          </wp:inline>
        </w:drawing>
      </w:r>
    </w:p>
    <w:p w:rsidR="009A0FF5" w:rsidRDefault="009A0FF5" w:rsidP="00C7398D">
      <w:r>
        <w:t xml:space="preserve">You can choose to show a </w:t>
      </w:r>
      <w:proofErr w:type="spellStart"/>
      <w:r w:rsidR="00396914">
        <w:t>basemap</w:t>
      </w:r>
      <w:proofErr w:type="spellEnd"/>
      <w:r w:rsidR="00396914">
        <w:t xml:space="preserve"> that is richer in terms of information that is displayed</w:t>
      </w:r>
      <w:r>
        <w:t>.</w:t>
      </w:r>
      <w:r w:rsidR="00396914">
        <w:t xml:space="preserve"> However, this will work if there is internet. </w:t>
      </w:r>
      <w:r>
        <w:t xml:space="preserve"> </w:t>
      </w:r>
    </w:p>
    <w:p w:rsidR="009A0FF5" w:rsidRDefault="009A0FF5" w:rsidP="00C7398D">
      <w:r>
        <w:t>Here is how this is done.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18"/>
        <w:gridCol w:w="7398"/>
      </w:tblGrid>
      <w:tr w:rsidR="009A0FF5" w:rsidTr="009A0FF5">
        <w:tc>
          <w:tcPr>
            <w:tcW w:w="3618" w:type="dxa"/>
          </w:tcPr>
          <w:p w:rsidR="009A0FF5" w:rsidRPr="00C7398D" w:rsidRDefault="009A0FF5" w:rsidP="009A0FF5">
            <w:pPr>
              <w:pStyle w:val="ListParagraph"/>
              <w:numPr>
                <w:ilvl w:val="0"/>
                <w:numId w:val="35"/>
              </w:numPr>
            </w:pPr>
            <w:r>
              <w:t xml:space="preserve">From the </w:t>
            </w:r>
            <w:r w:rsidRPr="009A0FF5">
              <w:rPr>
                <w:b/>
              </w:rPr>
              <w:t>Edit</w:t>
            </w:r>
            <w:r>
              <w:t xml:space="preserve"> menu of the mapping window, hide the coastline </w:t>
            </w:r>
            <w:proofErr w:type="spellStart"/>
            <w:r>
              <w:t>basemap</w:t>
            </w:r>
            <w:proofErr w:type="spellEnd"/>
            <w:r>
              <w:t>.</w:t>
            </w:r>
          </w:p>
          <w:p w:rsidR="009A0FF5" w:rsidRDefault="009A0FF5" w:rsidP="00C7398D"/>
        </w:tc>
        <w:tc>
          <w:tcPr>
            <w:tcW w:w="7398" w:type="dxa"/>
          </w:tcPr>
          <w:p w:rsidR="009A0FF5" w:rsidRDefault="009A0FF5" w:rsidP="00C7398D">
            <w:r>
              <w:rPr>
                <w:noProof/>
              </w:rPr>
              <w:drawing>
                <wp:inline distT="0" distB="0" distL="0" distR="0">
                  <wp:extent cx="2205990" cy="880542"/>
                  <wp:effectExtent l="19050" t="0" r="3810" b="0"/>
                  <wp:docPr id="52" name="Picture 51" descr="coastline visible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astline visible menu.jpg"/>
                          <pic:cNvPicPr/>
                        </pic:nvPicPr>
                        <pic:blipFill>
                          <a:blip r:embed="rId66" cstate="print"/>
                          <a:stretch>
                            <a:fillRect/>
                          </a:stretch>
                        </pic:blipFill>
                        <pic:spPr>
                          <a:xfrm>
                            <a:off x="0" y="0"/>
                            <a:ext cx="2218816" cy="885662"/>
                          </a:xfrm>
                          <a:prstGeom prst="rect">
                            <a:avLst/>
                          </a:prstGeom>
                        </pic:spPr>
                      </pic:pic>
                    </a:graphicData>
                  </a:graphic>
                </wp:inline>
              </w:drawing>
            </w:r>
          </w:p>
          <w:p w:rsidR="009A0FF5" w:rsidRDefault="009A0FF5" w:rsidP="00C7398D"/>
        </w:tc>
      </w:tr>
      <w:tr w:rsidR="009A0FF5" w:rsidTr="009A0FF5">
        <w:tc>
          <w:tcPr>
            <w:tcW w:w="3618" w:type="dxa"/>
          </w:tcPr>
          <w:p w:rsidR="009A0FF5" w:rsidRDefault="009A0FF5" w:rsidP="009A0FF5">
            <w:pPr>
              <w:pStyle w:val="ListParagraph"/>
              <w:numPr>
                <w:ilvl w:val="0"/>
                <w:numId w:val="35"/>
              </w:numPr>
            </w:pPr>
            <w:r>
              <w:t xml:space="preserve">From the </w:t>
            </w:r>
            <w:r w:rsidRPr="009A0FF5">
              <w:rPr>
                <w:b/>
              </w:rPr>
              <w:t>Map tiles</w:t>
            </w:r>
            <w:r>
              <w:t xml:space="preserve"> menu, Check </w:t>
            </w:r>
            <w:r w:rsidRPr="009A0FF5">
              <w:rPr>
                <w:b/>
              </w:rPr>
              <w:t>Map tiles visible</w:t>
            </w:r>
          </w:p>
        </w:tc>
        <w:tc>
          <w:tcPr>
            <w:tcW w:w="7398" w:type="dxa"/>
          </w:tcPr>
          <w:p w:rsidR="009A0FF5" w:rsidRDefault="009A0FF5" w:rsidP="00C7398D">
            <w:pPr>
              <w:rPr>
                <w:noProof/>
              </w:rPr>
            </w:pPr>
            <w:r>
              <w:rPr>
                <w:noProof/>
              </w:rPr>
              <w:drawing>
                <wp:inline distT="0" distB="0" distL="0" distR="0">
                  <wp:extent cx="2251710" cy="928540"/>
                  <wp:effectExtent l="19050" t="0" r="0" b="0"/>
                  <wp:docPr id="53" name="Picture 52" descr="map tiles visible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tiles visible menu.jpg"/>
                          <pic:cNvPicPr/>
                        </pic:nvPicPr>
                        <pic:blipFill>
                          <a:blip r:embed="rId67" cstate="print"/>
                          <a:stretch>
                            <a:fillRect/>
                          </a:stretch>
                        </pic:blipFill>
                        <pic:spPr>
                          <a:xfrm>
                            <a:off x="0" y="0"/>
                            <a:ext cx="2248786" cy="927334"/>
                          </a:xfrm>
                          <a:prstGeom prst="rect">
                            <a:avLst/>
                          </a:prstGeom>
                        </pic:spPr>
                      </pic:pic>
                    </a:graphicData>
                  </a:graphic>
                </wp:inline>
              </w:drawing>
            </w:r>
          </w:p>
          <w:p w:rsidR="009A0FF5" w:rsidRDefault="009A0FF5" w:rsidP="00C7398D">
            <w:pPr>
              <w:rPr>
                <w:noProof/>
              </w:rPr>
            </w:pPr>
          </w:p>
        </w:tc>
      </w:tr>
      <w:tr w:rsidR="009A0FF5" w:rsidTr="009A0FF5">
        <w:tc>
          <w:tcPr>
            <w:tcW w:w="3618" w:type="dxa"/>
          </w:tcPr>
          <w:p w:rsidR="009A0FF5" w:rsidRDefault="00DD62D5" w:rsidP="009A0FF5">
            <w:pPr>
              <w:pStyle w:val="ListParagraph"/>
              <w:numPr>
                <w:ilvl w:val="0"/>
                <w:numId w:val="35"/>
              </w:numPr>
            </w:pPr>
            <w:r>
              <w:t>Select a</w:t>
            </w:r>
            <w:r w:rsidR="009A0FF5">
              <w:t xml:space="preserve"> provider from a list that is shown to you. </w:t>
            </w:r>
            <w:r w:rsidR="009A0FF5">
              <w:br/>
            </w:r>
            <w:r w:rsidR="009A0FF5">
              <w:br/>
            </w:r>
          </w:p>
        </w:tc>
        <w:tc>
          <w:tcPr>
            <w:tcW w:w="7398" w:type="dxa"/>
          </w:tcPr>
          <w:p w:rsidR="009A0FF5" w:rsidRDefault="009A0FF5" w:rsidP="00C7398D">
            <w:pPr>
              <w:rPr>
                <w:noProof/>
              </w:rPr>
            </w:pPr>
            <w:r>
              <w:rPr>
                <w:noProof/>
              </w:rPr>
              <w:drawing>
                <wp:inline distT="0" distB="0" distL="0" distR="0">
                  <wp:extent cx="1985010" cy="2696344"/>
                  <wp:effectExtent l="19050" t="0" r="0" b="0"/>
                  <wp:docPr id="54" name="Picture 53" descr="map tiles provider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tiles provider window.jpg"/>
                          <pic:cNvPicPr/>
                        </pic:nvPicPr>
                        <pic:blipFill>
                          <a:blip r:embed="rId68" cstate="print"/>
                          <a:stretch>
                            <a:fillRect/>
                          </a:stretch>
                        </pic:blipFill>
                        <pic:spPr>
                          <a:xfrm>
                            <a:off x="0" y="0"/>
                            <a:ext cx="1987673" cy="2699961"/>
                          </a:xfrm>
                          <a:prstGeom prst="rect">
                            <a:avLst/>
                          </a:prstGeom>
                        </pic:spPr>
                      </pic:pic>
                    </a:graphicData>
                  </a:graphic>
                </wp:inline>
              </w:drawing>
            </w:r>
          </w:p>
          <w:p w:rsidR="009A0FF5" w:rsidRDefault="009A0FF5" w:rsidP="00C7398D">
            <w:pPr>
              <w:rPr>
                <w:noProof/>
              </w:rPr>
            </w:pPr>
          </w:p>
        </w:tc>
      </w:tr>
      <w:tr w:rsidR="009A0FF5" w:rsidTr="009A0FF5">
        <w:tc>
          <w:tcPr>
            <w:tcW w:w="3618" w:type="dxa"/>
          </w:tcPr>
          <w:p w:rsidR="009A0FF5" w:rsidRDefault="009A0FF5" w:rsidP="009A0FF5">
            <w:pPr>
              <w:pStyle w:val="ListParagraph"/>
              <w:numPr>
                <w:ilvl w:val="0"/>
                <w:numId w:val="35"/>
              </w:numPr>
            </w:pPr>
            <w:r>
              <w:lastRenderedPageBreak/>
              <w:t xml:space="preserve">If we select </w:t>
            </w:r>
            <w:proofErr w:type="spellStart"/>
            <w:r>
              <w:t>OpenStreeMap</w:t>
            </w:r>
            <w:proofErr w:type="spellEnd"/>
            <w:r>
              <w:t>, our base map will look like this.</w:t>
            </w:r>
          </w:p>
        </w:tc>
        <w:tc>
          <w:tcPr>
            <w:tcW w:w="7398" w:type="dxa"/>
          </w:tcPr>
          <w:p w:rsidR="009A0FF5" w:rsidRDefault="009A0FF5" w:rsidP="00C7398D">
            <w:pPr>
              <w:rPr>
                <w:noProof/>
              </w:rPr>
            </w:pPr>
            <w:r>
              <w:rPr>
                <w:noProof/>
              </w:rPr>
              <w:drawing>
                <wp:inline distT="0" distB="0" distL="0" distR="0">
                  <wp:extent cx="2625090" cy="2502099"/>
                  <wp:effectExtent l="19050" t="0" r="3810" b="0"/>
                  <wp:docPr id="55" name="Picture 54" descr="openstreetmap base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streetmap base map.jpg"/>
                          <pic:cNvPicPr/>
                        </pic:nvPicPr>
                        <pic:blipFill>
                          <a:blip r:embed="rId69" cstate="print"/>
                          <a:stretch>
                            <a:fillRect/>
                          </a:stretch>
                        </pic:blipFill>
                        <pic:spPr>
                          <a:xfrm>
                            <a:off x="0" y="0"/>
                            <a:ext cx="2627013" cy="2503932"/>
                          </a:xfrm>
                          <a:prstGeom prst="rect">
                            <a:avLst/>
                          </a:prstGeom>
                        </pic:spPr>
                      </pic:pic>
                    </a:graphicData>
                  </a:graphic>
                </wp:inline>
              </w:drawing>
            </w:r>
          </w:p>
          <w:p w:rsidR="00DD62D5" w:rsidRDefault="00DD62D5" w:rsidP="00C7398D">
            <w:pPr>
              <w:rPr>
                <w:noProof/>
              </w:rPr>
            </w:pPr>
          </w:p>
        </w:tc>
      </w:tr>
      <w:tr w:rsidR="009A0FF5" w:rsidTr="009A0FF5">
        <w:tc>
          <w:tcPr>
            <w:tcW w:w="3618" w:type="dxa"/>
          </w:tcPr>
          <w:p w:rsidR="009A0FF5" w:rsidRDefault="00DD62D5" w:rsidP="00DD62D5">
            <w:pPr>
              <w:pStyle w:val="ListParagraph"/>
              <w:numPr>
                <w:ilvl w:val="0"/>
                <w:numId w:val="35"/>
              </w:numPr>
            </w:pPr>
            <w:r>
              <w:t>If we zoom in to our study site, we can see names of communities, roads, rivers, fishponds, and other familiar features.</w:t>
            </w:r>
            <w:r>
              <w:br/>
            </w:r>
            <w:r>
              <w:br/>
              <w:t>The images (called tiles) that make up the map are saved locally in the computer. If these images exist in the computer, then there is no need to go online to fetch them from the server.</w:t>
            </w:r>
            <w:r>
              <w:br/>
            </w:r>
            <w:r>
              <w:br/>
              <w:t xml:space="preserve">As long as the image cache is not deleted in the computer, </w:t>
            </w:r>
            <w:proofErr w:type="spellStart"/>
            <w:r>
              <w:t>basemaps</w:t>
            </w:r>
            <w:proofErr w:type="spellEnd"/>
            <w:r>
              <w:t xml:space="preserve"> such as that provided by </w:t>
            </w:r>
            <w:proofErr w:type="spellStart"/>
            <w:r>
              <w:t>OpenStreetMap</w:t>
            </w:r>
            <w:proofErr w:type="spellEnd"/>
            <w:r>
              <w:t xml:space="preserve"> will work offline.</w:t>
            </w:r>
          </w:p>
        </w:tc>
        <w:tc>
          <w:tcPr>
            <w:tcW w:w="7398" w:type="dxa"/>
          </w:tcPr>
          <w:p w:rsidR="009A0FF5" w:rsidRDefault="00DD62D5" w:rsidP="00C7398D">
            <w:pPr>
              <w:rPr>
                <w:noProof/>
              </w:rPr>
            </w:pPr>
            <w:r>
              <w:rPr>
                <w:noProof/>
              </w:rPr>
              <w:drawing>
                <wp:inline distT="0" distB="0" distL="0" distR="0">
                  <wp:extent cx="2670221" cy="2575560"/>
                  <wp:effectExtent l="19050" t="0" r="0" b="0"/>
                  <wp:docPr id="57" name="Picture 55" descr="zoom in openstreem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om in openstreemmap.jpg"/>
                          <pic:cNvPicPr/>
                        </pic:nvPicPr>
                        <pic:blipFill>
                          <a:blip r:embed="rId70" cstate="print"/>
                          <a:stretch>
                            <a:fillRect/>
                          </a:stretch>
                        </pic:blipFill>
                        <pic:spPr>
                          <a:xfrm>
                            <a:off x="0" y="0"/>
                            <a:ext cx="2670221" cy="2575560"/>
                          </a:xfrm>
                          <a:prstGeom prst="rect">
                            <a:avLst/>
                          </a:prstGeom>
                        </pic:spPr>
                      </pic:pic>
                    </a:graphicData>
                  </a:graphic>
                </wp:inline>
              </w:drawing>
            </w:r>
          </w:p>
        </w:tc>
      </w:tr>
    </w:tbl>
    <w:p w:rsidR="009A0FF5" w:rsidRDefault="009A0FF5" w:rsidP="00C7398D"/>
    <w:p w:rsidR="009C113D" w:rsidRDefault="009C113D" w:rsidP="009C113D">
      <w:pPr>
        <w:pStyle w:val="Heading2"/>
      </w:pPr>
      <w:r>
        <w:t>Backend database of GPX Manager</w:t>
      </w:r>
    </w:p>
    <w:p w:rsidR="009C113D" w:rsidRDefault="009C113D" w:rsidP="009C113D">
      <w:r>
        <w:t>The data that is managed by GPX Manager, especially track and waypoint data that are created by partner fishers using GPS are ultimately saved in a backend database. That database is an MDB or a Microsoft Access Database. The folder or directory where the database is located can be seen at the bottom of the GPX Manager window.</w:t>
      </w:r>
    </w:p>
    <w:p w:rsidR="009C113D" w:rsidRDefault="009C113D" w:rsidP="009C113D">
      <w:r>
        <w:rPr>
          <w:noProof/>
        </w:rPr>
        <w:drawing>
          <wp:inline distT="0" distB="0" distL="0" distR="0">
            <wp:extent cx="3478530" cy="1745341"/>
            <wp:effectExtent l="19050" t="0" r="7620" b="0"/>
            <wp:docPr id="35" name="Picture 34" descr="location of backend 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 of backend db.jpg"/>
                    <pic:cNvPicPr/>
                  </pic:nvPicPr>
                  <pic:blipFill>
                    <a:blip r:embed="rId71" cstate="print"/>
                    <a:stretch>
                      <a:fillRect/>
                    </a:stretch>
                  </pic:blipFill>
                  <pic:spPr>
                    <a:xfrm>
                      <a:off x="0" y="0"/>
                      <a:ext cx="3487691" cy="1749938"/>
                    </a:xfrm>
                    <a:prstGeom prst="rect">
                      <a:avLst/>
                    </a:prstGeom>
                  </pic:spPr>
                </pic:pic>
              </a:graphicData>
            </a:graphic>
          </wp:inline>
        </w:drawing>
      </w:r>
    </w:p>
    <w:p w:rsidR="00396914" w:rsidRDefault="003320BA" w:rsidP="00396914">
      <w:r>
        <w:lastRenderedPageBreak/>
        <w:t>Double-click on the status bar that contains the name of the backend database to open the folder that contains the MDB file.</w:t>
      </w:r>
      <w:r w:rsidR="00A65FCC">
        <w:t xml:space="preserve"> </w:t>
      </w:r>
    </w:p>
    <w:p w:rsidR="009C113D" w:rsidRDefault="009C113D" w:rsidP="00396914">
      <w:pPr>
        <w:pStyle w:val="Heading3"/>
      </w:pPr>
      <w:r>
        <w:t>Structure of the database</w:t>
      </w:r>
    </w:p>
    <w:p w:rsidR="009C113D" w:rsidRDefault="009C113D" w:rsidP="009C113D">
      <w:r>
        <w:t>The database consists of 6 tables.</w:t>
      </w:r>
    </w:p>
    <w:p w:rsidR="009C113D" w:rsidRDefault="009C113D" w:rsidP="009C113D">
      <w:r>
        <w:rPr>
          <w:noProof/>
        </w:rPr>
        <w:drawing>
          <wp:inline distT="0" distB="0" distL="0" distR="0">
            <wp:extent cx="5052483" cy="4142293"/>
            <wp:effectExtent l="19050" t="0" r="0" b="0"/>
            <wp:docPr id="36" name="Picture 35" descr="mdb 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db structure.jpg"/>
                    <pic:cNvPicPr/>
                  </pic:nvPicPr>
                  <pic:blipFill>
                    <a:blip r:embed="rId72" cstate="print"/>
                    <a:stretch>
                      <a:fillRect/>
                    </a:stretch>
                  </pic:blipFill>
                  <pic:spPr>
                    <a:xfrm>
                      <a:off x="0" y="0"/>
                      <a:ext cx="5053323" cy="4142981"/>
                    </a:xfrm>
                    <a:prstGeom prst="rect">
                      <a:avLst/>
                    </a:prstGeom>
                  </pic:spPr>
                </pic:pic>
              </a:graphicData>
            </a:graphic>
          </wp:inline>
        </w:drawing>
      </w:r>
    </w:p>
    <w:tbl>
      <w:tblPr>
        <w:tblStyle w:val="TableGrid"/>
        <w:tblW w:w="0" w:type="auto"/>
        <w:tblLook w:val="04A0"/>
      </w:tblPr>
      <w:tblGrid>
        <w:gridCol w:w="1638"/>
        <w:gridCol w:w="8910"/>
      </w:tblGrid>
      <w:tr w:rsidR="00450BC8" w:rsidTr="00450BC8">
        <w:tc>
          <w:tcPr>
            <w:tcW w:w="1638" w:type="dxa"/>
          </w:tcPr>
          <w:p w:rsidR="00450BC8" w:rsidRPr="00210DFE" w:rsidRDefault="00450BC8" w:rsidP="00210DFE">
            <w:pPr>
              <w:tabs>
                <w:tab w:val="left" w:pos="907"/>
              </w:tabs>
              <w:rPr>
                <w:b/>
              </w:rPr>
            </w:pPr>
            <w:r w:rsidRPr="00210DFE">
              <w:rPr>
                <w:b/>
              </w:rPr>
              <w:t>Table</w:t>
            </w:r>
            <w:r w:rsidR="00210DFE" w:rsidRPr="00210DFE">
              <w:rPr>
                <w:b/>
              </w:rPr>
              <w:tab/>
            </w:r>
          </w:p>
        </w:tc>
        <w:tc>
          <w:tcPr>
            <w:tcW w:w="8910" w:type="dxa"/>
          </w:tcPr>
          <w:p w:rsidR="00450BC8" w:rsidRPr="00210DFE" w:rsidRDefault="00450BC8" w:rsidP="009C113D">
            <w:pPr>
              <w:rPr>
                <w:b/>
              </w:rPr>
            </w:pPr>
            <w:r w:rsidRPr="00210DFE">
              <w:rPr>
                <w:b/>
              </w:rPr>
              <w:t>Description</w:t>
            </w:r>
          </w:p>
        </w:tc>
      </w:tr>
      <w:tr w:rsidR="00450BC8" w:rsidTr="00450BC8">
        <w:tc>
          <w:tcPr>
            <w:tcW w:w="1638" w:type="dxa"/>
          </w:tcPr>
          <w:p w:rsidR="00450BC8" w:rsidRDefault="00450BC8" w:rsidP="009C113D">
            <w:r>
              <w:t>devices</w:t>
            </w:r>
          </w:p>
        </w:tc>
        <w:tc>
          <w:tcPr>
            <w:tcW w:w="8910" w:type="dxa"/>
          </w:tcPr>
          <w:p w:rsidR="00450BC8" w:rsidRDefault="00450BC8" w:rsidP="009C113D">
            <w:r>
              <w:t>Holds the details of the GPS that is enrolled in the system</w:t>
            </w:r>
          </w:p>
        </w:tc>
      </w:tr>
      <w:tr w:rsidR="00450BC8" w:rsidTr="00450BC8">
        <w:tc>
          <w:tcPr>
            <w:tcW w:w="1638" w:type="dxa"/>
          </w:tcPr>
          <w:p w:rsidR="00450BC8" w:rsidRDefault="00450BC8" w:rsidP="009C113D">
            <w:r>
              <w:t>gear</w:t>
            </w:r>
          </w:p>
        </w:tc>
        <w:tc>
          <w:tcPr>
            <w:tcW w:w="8910" w:type="dxa"/>
          </w:tcPr>
          <w:p w:rsidR="00450BC8" w:rsidRDefault="00450BC8" w:rsidP="009C113D">
            <w:r>
              <w:t>Holds the names of fishing gears that is selected from a drop-down list</w:t>
            </w:r>
          </w:p>
        </w:tc>
      </w:tr>
      <w:tr w:rsidR="00450BC8" w:rsidTr="00450BC8">
        <w:tc>
          <w:tcPr>
            <w:tcW w:w="1638" w:type="dxa"/>
          </w:tcPr>
          <w:p w:rsidR="00450BC8" w:rsidRDefault="00450BC8" w:rsidP="009C113D">
            <w:proofErr w:type="spellStart"/>
            <w:r>
              <w:t>device_gpx</w:t>
            </w:r>
            <w:proofErr w:type="spellEnd"/>
          </w:p>
        </w:tc>
        <w:tc>
          <w:tcPr>
            <w:tcW w:w="8910" w:type="dxa"/>
          </w:tcPr>
          <w:p w:rsidR="00450BC8" w:rsidRDefault="00450BC8" w:rsidP="009C113D">
            <w:r>
              <w:t>Holds backup copies of GPX files that are generated by GOX</w:t>
            </w:r>
          </w:p>
        </w:tc>
      </w:tr>
      <w:tr w:rsidR="00450BC8" w:rsidTr="00450BC8">
        <w:tc>
          <w:tcPr>
            <w:tcW w:w="1638" w:type="dxa"/>
          </w:tcPr>
          <w:p w:rsidR="00450BC8" w:rsidRDefault="00450BC8" w:rsidP="009C113D">
            <w:r>
              <w:t>trips</w:t>
            </w:r>
          </w:p>
        </w:tc>
        <w:tc>
          <w:tcPr>
            <w:tcW w:w="8910" w:type="dxa"/>
          </w:tcPr>
          <w:p w:rsidR="00450BC8" w:rsidRDefault="00450BC8" w:rsidP="009C113D">
            <w:r>
              <w:t>Holds details of fishing trips</w:t>
            </w:r>
          </w:p>
        </w:tc>
      </w:tr>
      <w:tr w:rsidR="00450BC8" w:rsidTr="00450BC8">
        <w:tc>
          <w:tcPr>
            <w:tcW w:w="1638" w:type="dxa"/>
          </w:tcPr>
          <w:p w:rsidR="00450BC8" w:rsidRDefault="00450BC8" w:rsidP="009C113D">
            <w:proofErr w:type="spellStart"/>
            <w:r>
              <w:t>trip_waypoints</w:t>
            </w:r>
            <w:proofErr w:type="spellEnd"/>
          </w:p>
        </w:tc>
        <w:tc>
          <w:tcPr>
            <w:tcW w:w="8910" w:type="dxa"/>
          </w:tcPr>
          <w:p w:rsidR="00450BC8" w:rsidRDefault="00450BC8" w:rsidP="009C113D">
            <w:r>
              <w:t>Holds details of waypoints that are assigned to a fishing trip</w:t>
            </w:r>
          </w:p>
        </w:tc>
      </w:tr>
      <w:tr w:rsidR="00450BC8" w:rsidTr="00450BC8">
        <w:tc>
          <w:tcPr>
            <w:tcW w:w="1638" w:type="dxa"/>
          </w:tcPr>
          <w:p w:rsidR="00450BC8" w:rsidRDefault="00450BC8" w:rsidP="009C113D">
            <w:proofErr w:type="spellStart"/>
            <w:r>
              <w:t>aoi</w:t>
            </w:r>
            <w:proofErr w:type="spellEnd"/>
          </w:p>
        </w:tc>
        <w:tc>
          <w:tcPr>
            <w:tcW w:w="8910" w:type="dxa"/>
          </w:tcPr>
          <w:p w:rsidR="00450BC8" w:rsidRDefault="00450BC8" w:rsidP="009C113D">
            <w:r>
              <w:t>Holds details of areas of interest</w:t>
            </w:r>
          </w:p>
        </w:tc>
      </w:tr>
    </w:tbl>
    <w:p w:rsidR="00450BC8" w:rsidRDefault="00450BC8" w:rsidP="009C113D"/>
    <w:p w:rsidR="00450BC8" w:rsidRDefault="00450BC8" w:rsidP="009C113D">
      <w:r>
        <w:t>Since the structure and fields of the database are self-explanatory, it would be useful to discuss how some of the tables work.</w:t>
      </w:r>
    </w:p>
    <w:p w:rsidR="00450BC8" w:rsidRDefault="00450BC8" w:rsidP="009C113D">
      <w:proofErr w:type="gramStart"/>
      <w:r w:rsidRPr="00450BC8">
        <w:rPr>
          <w:b/>
        </w:rPr>
        <w:t>devices</w:t>
      </w:r>
      <w:proofErr w:type="gramEnd"/>
      <w:r>
        <w:t xml:space="preserve"> – as indicated, </w:t>
      </w:r>
      <w:proofErr w:type="spellStart"/>
      <w:r w:rsidRPr="00450BC8">
        <w:rPr>
          <w:i/>
        </w:rPr>
        <w:t>DeviceID</w:t>
      </w:r>
      <w:proofErr w:type="spellEnd"/>
      <w:r>
        <w:t xml:space="preserve"> is the primary key. This is the serial number that is detected by Windows when a device is plugged into the computer using USB. </w:t>
      </w:r>
      <w:r w:rsidRPr="00450BC8">
        <w:rPr>
          <w:i/>
        </w:rPr>
        <w:t>Folder</w:t>
      </w:r>
      <w:r>
        <w:t xml:space="preserve"> is where the GPS saves the track and waypoint GPX files that are generated by the unit.</w:t>
      </w:r>
    </w:p>
    <w:p w:rsidR="007A1EF4" w:rsidRDefault="007A1EF4" w:rsidP="009C113D">
      <w:proofErr w:type="spellStart"/>
      <w:r w:rsidRPr="007A1EF4">
        <w:rPr>
          <w:b/>
        </w:rPr>
        <w:t>device_gpx</w:t>
      </w:r>
      <w:proofErr w:type="spellEnd"/>
      <w:r>
        <w:t xml:space="preserve"> </w:t>
      </w:r>
      <w:proofErr w:type="gramStart"/>
      <w:r>
        <w:t>-  when</w:t>
      </w:r>
      <w:proofErr w:type="gramEnd"/>
      <w:r>
        <w:t xml:space="preserve"> the software archives or makes a backup of the GPX files that are in the GPS, it saves them to this table. The field </w:t>
      </w:r>
      <w:proofErr w:type="spellStart"/>
      <w:r w:rsidRPr="007A1EF4">
        <w:rPr>
          <w:i/>
        </w:rPr>
        <w:t>gpx_type</w:t>
      </w:r>
      <w:proofErr w:type="spellEnd"/>
      <w:r>
        <w:t xml:space="preserve"> is used to indicate whether a file consists of tracks or waypoints</w:t>
      </w:r>
      <w:r w:rsidR="00A70D54">
        <w:t xml:space="preserve">. </w:t>
      </w:r>
      <w:proofErr w:type="spellStart"/>
      <w:r w:rsidR="00A70D54" w:rsidRPr="00A70D54">
        <w:rPr>
          <w:i/>
        </w:rPr>
        <w:t>DeviceID</w:t>
      </w:r>
      <w:proofErr w:type="spellEnd"/>
      <w:r w:rsidR="00A70D54">
        <w:rPr>
          <w:i/>
        </w:rPr>
        <w:t xml:space="preserve"> </w:t>
      </w:r>
      <w:r w:rsidR="008F41DF">
        <w:t xml:space="preserve">tells us the GPS </w:t>
      </w:r>
      <w:r w:rsidR="00A70D54">
        <w:t>that</w:t>
      </w:r>
      <w:r w:rsidR="008F41DF">
        <w:t xml:space="preserve"> is</w:t>
      </w:r>
      <w:r w:rsidR="00A70D54">
        <w:t xml:space="preserve"> the source of the GPX file. The field </w:t>
      </w:r>
      <w:proofErr w:type="spellStart"/>
      <w:r w:rsidR="00A70D54" w:rsidRPr="00A70D54">
        <w:rPr>
          <w:i/>
        </w:rPr>
        <w:t>gpx_xml</w:t>
      </w:r>
      <w:proofErr w:type="spellEnd"/>
      <w:r w:rsidR="00A70D54">
        <w:t xml:space="preserve"> is the actual content of the GPX file</w:t>
      </w:r>
      <w:r w:rsidR="00EF7685">
        <w:t xml:space="preserve"> and is formatted using xml</w:t>
      </w:r>
      <w:r w:rsidR="00A70D54">
        <w:t xml:space="preserve">. To determine whether a </w:t>
      </w:r>
      <w:proofErr w:type="spellStart"/>
      <w:r w:rsidR="00A70D54">
        <w:t>gpx</w:t>
      </w:r>
      <w:proofErr w:type="spellEnd"/>
      <w:r w:rsidR="00A70D54">
        <w:t xml:space="preserve"> file has changed, the value stored in the </w:t>
      </w:r>
      <w:r w:rsidR="00A70D54" w:rsidRPr="00A70D54">
        <w:rPr>
          <w:i/>
        </w:rPr>
        <w:t>md5</w:t>
      </w:r>
      <w:r w:rsidR="00A70D54">
        <w:t xml:space="preserve"> field is used. The md5 algorithm is able to detect even a change of a single character in the </w:t>
      </w:r>
      <w:proofErr w:type="spellStart"/>
      <w:r w:rsidR="00A70D54">
        <w:t>gpx</w:t>
      </w:r>
      <w:proofErr w:type="spellEnd"/>
      <w:r w:rsidR="00A70D54">
        <w:t xml:space="preserve"> file. The </w:t>
      </w:r>
      <w:r w:rsidR="00A70D54" w:rsidRPr="00A70D54">
        <w:rPr>
          <w:i/>
        </w:rPr>
        <w:t>Filename</w:t>
      </w:r>
      <w:r w:rsidR="00A70D54">
        <w:t xml:space="preserve"> field saves the original filename of the GPX file.</w:t>
      </w:r>
    </w:p>
    <w:p w:rsidR="00A70D54" w:rsidRDefault="00A70D54" w:rsidP="009C113D">
      <w:proofErr w:type="gramStart"/>
      <w:r>
        <w:rPr>
          <w:b/>
        </w:rPr>
        <w:lastRenderedPageBreak/>
        <w:t>t</w:t>
      </w:r>
      <w:r w:rsidRPr="00A70D54">
        <w:rPr>
          <w:b/>
        </w:rPr>
        <w:t>rips</w:t>
      </w:r>
      <w:proofErr w:type="gramEnd"/>
      <w:r>
        <w:rPr>
          <w:b/>
        </w:rPr>
        <w:t xml:space="preserve"> – </w:t>
      </w:r>
      <w:r>
        <w:t xml:space="preserve">trip data for a fishing operation is saved in this table. The </w:t>
      </w:r>
      <w:proofErr w:type="spellStart"/>
      <w:r w:rsidRPr="00A70D54">
        <w:rPr>
          <w:i/>
        </w:rPr>
        <w:t>TrackGPX</w:t>
      </w:r>
      <w:proofErr w:type="spellEnd"/>
      <w:r>
        <w:t xml:space="preserve"> field holds an xml representation of the points that make up the track of an operation. </w:t>
      </w:r>
      <w:proofErr w:type="spellStart"/>
      <w:r>
        <w:t>TrackGPX</w:t>
      </w:r>
      <w:proofErr w:type="spellEnd"/>
      <w:r>
        <w:t xml:space="preserve"> is extracted from a GPX file using date and time of departure and arrival that is written in the logbook.</w:t>
      </w:r>
      <w:r w:rsidR="00EF7685">
        <w:t xml:space="preserve"> If you want to know the coordinates of the track of a fishing trip then you have to look at the contents of the </w:t>
      </w:r>
      <w:proofErr w:type="spellStart"/>
      <w:r w:rsidR="00EF7685">
        <w:t>TrackGPX</w:t>
      </w:r>
      <w:proofErr w:type="spellEnd"/>
      <w:r w:rsidR="00EF7685">
        <w:t xml:space="preserve"> field. </w:t>
      </w:r>
    </w:p>
    <w:p w:rsidR="00A70D54" w:rsidRDefault="00A70D54" w:rsidP="009C113D">
      <w:proofErr w:type="spellStart"/>
      <w:r>
        <w:rPr>
          <w:b/>
        </w:rPr>
        <w:t>t</w:t>
      </w:r>
      <w:r w:rsidRPr="00A70D54">
        <w:rPr>
          <w:b/>
        </w:rPr>
        <w:t>rip_waypoints</w:t>
      </w:r>
      <w:proofErr w:type="spellEnd"/>
      <w:r>
        <w:rPr>
          <w:b/>
        </w:rPr>
        <w:t xml:space="preserve"> </w:t>
      </w:r>
      <w:r w:rsidR="00EF7685">
        <w:rPr>
          <w:b/>
        </w:rPr>
        <w:t>–</w:t>
      </w:r>
      <w:r>
        <w:rPr>
          <w:b/>
        </w:rPr>
        <w:t xml:space="preserve"> </w:t>
      </w:r>
      <w:r w:rsidR="00EF7685" w:rsidRPr="00EF7685">
        <w:t>the</w:t>
      </w:r>
      <w:r w:rsidR="00EF7685">
        <w:rPr>
          <w:b/>
        </w:rPr>
        <w:t xml:space="preserve"> </w:t>
      </w:r>
      <w:r w:rsidR="00EF7685" w:rsidRPr="00EF7685">
        <w:t>waypoint</w:t>
      </w:r>
      <w:r w:rsidR="00EF7685">
        <w:t xml:space="preserve">s that were created by the fishers to mark location of gear setting and hauling are saved in this table. The coordinates are stored in the </w:t>
      </w:r>
      <w:r w:rsidR="00EF7685" w:rsidRPr="00EF7685">
        <w:rPr>
          <w:i/>
        </w:rPr>
        <w:t>latitude</w:t>
      </w:r>
      <w:r w:rsidR="00EF7685">
        <w:t xml:space="preserve"> and </w:t>
      </w:r>
      <w:r w:rsidR="00EF7685" w:rsidRPr="00EF7685">
        <w:rPr>
          <w:i/>
        </w:rPr>
        <w:t>longitude</w:t>
      </w:r>
      <w:r w:rsidR="00EF7685">
        <w:t xml:space="preserve"> fields. </w:t>
      </w:r>
      <w:proofErr w:type="spellStart"/>
      <w:r w:rsidR="00EF7685" w:rsidRPr="00EF7685">
        <w:rPr>
          <w:i/>
        </w:rPr>
        <w:t>WaypointType</w:t>
      </w:r>
      <w:proofErr w:type="spellEnd"/>
      <w:r w:rsidR="00EF7685">
        <w:rPr>
          <w:i/>
        </w:rPr>
        <w:t xml:space="preserve"> </w:t>
      </w:r>
      <w:r w:rsidR="00EF7685" w:rsidRPr="00EF7685">
        <w:t>tell</w:t>
      </w:r>
      <w:r w:rsidR="00EF7685">
        <w:t xml:space="preserve">s us if the waypoint was taken at setting or hauling of gear. Since a gear maybe set multiple times in a trip, the field </w:t>
      </w:r>
      <w:proofErr w:type="spellStart"/>
      <w:r w:rsidR="00EF7685" w:rsidRPr="00EF7685">
        <w:rPr>
          <w:i/>
        </w:rPr>
        <w:t>SetNumber</w:t>
      </w:r>
      <w:proofErr w:type="spellEnd"/>
      <w:r w:rsidR="00EF7685">
        <w:t xml:space="preserve"> is used for this purpose. </w:t>
      </w:r>
    </w:p>
    <w:p w:rsidR="00EF7685" w:rsidRDefault="00EF7685" w:rsidP="009C113D">
      <w:proofErr w:type="spellStart"/>
      <w:proofErr w:type="gramStart"/>
      <w:r>
        <w:rPr>
          <w:b/>
        </w:rPr>
        <w:t>a</w:t>
      </w:r>
      <w:r w:rsidRPr="00EF7685">
        <w:rPr>
          <w:b/>
        </w:rPr>
        <w:t>oi</w:t>
      </w:r>
      <w:proofErr w:type="spellEnd"/>
      <w:proofErr w:type="gramEnd"/>
      <w:r>
        <w:t xml:space="preserve"> – to make locating fishing grounds in the map easier, we make use of AOIs or areas on interest. AOIs are rectangular areas that are defined using two longitude-latitude pairs. One pair describes the upper left hand corner of the rectangle and the other pa</w:t>
      </w:r>
      <w:r w:rsidR="00210DFE">
        <w:t>ir tells us where the lower-right</w:t>
      </w:r>
      <w:r>
        <w:t xml:space="preserve"> corner is.</w:t>
      </w:r>
      <w:r w:rsidR="00210DFE">
        <w:t xml:space="preserve"> AOIs are not used to enforce spatial limits. It is just a tool of convenience that makes it easy to mark an area on the map.</w:t>
      </w:r>
    </w:p>
    <w:p w:rsidR="001C6FDD" w:rsidRDefault="001C6FDD" w:rsidP="001C6FDD">
      <w:pPr>
        <w:pStyle w:val="Heading2"/>
      </w:pPr>
      <w:r>
        <w:t>Viewing GPX data saved in the database</w:t>
      </w:r>
    </w:p>
    <w:p w:rsidR="001C6FDD" w:rsidRDefault="001C6FDD" w:rsidP="001C6FDD">
      <w:r>
        <w:t>As shown below, the location of the database is written on the bottom part of the GPX Manager window.</w:t>
      </w:r>
    </w:p>
    <w:p w:rsidR="001C6FDD" w:rsidRDefault="001C6FDD" w:rsidP="001C6FDD">
      <w:r w:rsidRPr="001C6FDD">
        <w:rPr>
          <w:noProof/>
        </w:rPr>
        <w:drawing>
          <wp:inline distT="0" distB="0" distL="0" distR="0">
            <wp:extent cx="4522337" cy="2269066"/>
            <wp:effectExtent l="19050" t="0" r="0" b="0"/>
            <wp:docPr id="37" name="Picture 34" descr="location of backend 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 of backend db.jpg"/>
                    <pic:cNvPicPr/>
                  </pic:nvPicPr>
                  <pic:blipFill>
                    <a:blip r:embed="rId71" cstate="print"/>
                    <a:stretch>
                      <a:fillRect/>
                    </a:stretch>
                  </pic:blipFill>
                  <pic:spPr>
                    <a:xfrm>
                      <a:off x="0" y="0"/>
                      <a:ext cx="4534381" cy="2275109"/>
                    </a:xfrm>
                    <a:prstGeom prst="rect">
                      <a:avLst/>
                    </a:prstGeom>
                  </pic:spPr>
                </pic:pic>
              </a:graphicData>
            </a:graphic>
          </wp:inline>
        </w:drawing>
      </w:r>
    </w:p>
    <w:p w:rsidR="001C6FDD" w:rsidRDefault="001C6FDD" w:rsidP="001C6FDD">
      <w:r>
        <w:t xml:space="preserve">When the location is double-clicked, it will open the folder that contains the database. </w:t>
      </w:r>
    </w:p>
    <w:p w:rsidR="001C6FDD" w:rsidRDefault="001C6FDD" w:rsidP="001C6FDD">
      <w:r>
        <w:rPr>
          <w:noProof/>
        </w:rPr>
        <w:drawing>
          <wp:inline distT="0" distB="0" distL="0" distR="0">
            <wp:extent cx="4663017" cy="2662669"/>
            <wp:effectExtent l="19050" t="0" r="4233" b="0"/>
            <wp:docPr id="38" name="Picture 37" descr="folder containing the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 containing the database.jpg"/>
                    <pic:cNvPicPr/>
                  </pic:nvPicPr>
                  <pic:blipFill>
                    <a:blip r:embed="rId73" cstate="print"/>
                    <a:stretch>
                      <a:fillRect/>
                    </a:stretch>
                  </pic:blipFill>
                  <pic:spPr>
                    <a:xfrm>
                      <a:off x="0" y="0"/>
                      <a:ext cx="4669406" cy="2666317"/>
                    </a:xfrm>
                    <a:prstGeom prst="rect">
                      <a:avLst/>
                    </a:prstGeom>
                  </pic:spPr>
                </pic:pic>
              </a:graphicData>
            </a:graphic>
          </wp:inline>
        </w:drawing>
      </w:r>
    </w:p>
    <w:p w:rsidR="001C6FDD" w:rsidRDefault="001C6FDD" w:rsidP="001C6FDD">
      <w:r>
        <w:t>Locate the database and open it.</w:t>
      </w:r>
    </w:p>
    <w:p w:rsidR="001C6FDD" w:rsidRPr="001C6FDD" w:rsidRDefault="001C6FDD" w:rsidP="001C6FDD">
      <w:r>
        <w:lastRenderedPageBreak/>
        <w:t>You will see a listing of tables inside the database.</w:t>
      </w:r>
    </w:p>
    <w:p w:rsidR="001C6FDD" w:rsidRDefault="001C6FDD" w:rsidP="009C113D">
      <w:r>
        <w:rPr>
          <w:noProof/>
        </w:rPr>
        <w:drawing>
          <wp:inline distT="0" distB="0" distL="0" distR="0">
            <wp:extent cx="3825547" cy="2768600"/>
            <wp:effectExtent l="19050" t="0" r="3503" b="0"/>
            <wp:docPr id="39" name="Picture 38" descr="tables of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s of database.jpg"/>
                    <pic:cNvPicPr/>
                  </pic:nvPicPr>
                  <pic:blipFill>
                    <a:blip r:embed="rId74" cstate="print"/>
                    <a:stretch>
                      <a:fillRect/>
                    </a:stretch>
                  </pic:blipFill>
                  <pic:spPr>
                    <a:xfrm>
                      <a:off x="0" y="0"/>
                      <a:ext cx="3830555" cy="2772224"/>
                    </a:xfrm>
                    <a:prstGeom prst="rect">
                      <a:avLst/>
                    </a:prstGeom>
                  </pic:spPr>
                </pic:pic>
              </a:graphicData>
            </a:graphic>
          </wp:inline>
        </w:drawing>
      </w:r>
    </w:p>
    <w:p w:rsidR="001C6FDD" w:rsidRDefault="001C6FDD" w:rsidP="009C113D">
      <w:r>
        <w:t xml:space="preserve">Double click on the table named </w:t>
      </w:r>
      <w:proofErr w:type="spellStart"/>
      <w:r>
        <w:t>device_gpx</w:t>
      </w:r>
      <w:proofErr w:type="spellEnd"/>
      <w:r>
        <w:t>. This table contains the backup copies of GPX files from the GPS.</w:t>
      </w:r>
      <w:r w:rsidR="00A6557D">
        <w:t xml:space="preserve">  </w:t>
      </w:r>
    </w:p>
    <w:p w:rsidR="00A6557D" w:rsidRDefault="00A6557D" w:rsidP="009C113D">
      <w:r>
        <w:rPr>
          <w:noProof/>
        </w:rPr>
        <w:drawing>
          <wp:inline distT="0" distB="0" distL="0" distR="0">
            <wp:extent cx="5177578" cy="2643921"/>
            <wp:effectExtent l="19050" t="0" r="4022" b="0"/>
            <wp:docPr id="40" name="Picture 39" descr="open  database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database table.jpg"/>
                    <pic:cNvPicPr/>
                  </pic:nvPicPr>
                  <pic:blipFill>
                    <a:blip r:embed="rId75" cstate="print"/>
                    <a:stretch>
                      <a:fillRect/>
                    </a:stretch>
                  </pic:blipFill>
                  <pic:spPr>
                    <a:xfrm>
                      <a:off x="0" y="0"/>
                      <a:ext cx="5179175" cy="2644737"/>
                    </a:xfrm>
                    <a:prstGeom prst="rect">
                      <a:avLst/>
                    </a:prstGeom>
                  </pic:spPr>
                </pic:pic>
              </a:graphicData>
            </a:graphic>
          </wp:inline>
        </w:drawing>
      </w:r>
    </w:p>
    <w:p w:rsidR="00A6557D" w:rsidRDefault="00A6557D" w:rsidP="009C113D">
      <w:r>
        <w:t xml:space="preserve">The GPX data is found in the column </w:t>
      </w:r>
      <w:proofErr w:type="spellStart"/>
      <w:r>
        <w:t>gpx_xml</w:t>
      </w:r>
      <w:proofErr w:type="spellEnd"/>
      <w:r>
        <w:t>. To view the entire content of the xml file follow these steps.</w:t>
      </w:r>
    </w:p>
    <w:p w:rsidR="00A6557D" w:rsidRDefault="00A6557D" w:rsidP="00A6557D">
      <w:pPr>
        <w:pStyle w:val="ListParagraph"/>
        <w:numPr>
          <w:ilvl w:val="0"/>
          <w:numId w:val="29"/>
        </w:numPr>
      </w:pPr>
      <w:r>
        <w:t xml:space="preserve">Click on any cell either to the left or right of the </w:t>
      </w:r>
      <w:proofErr w:type="spellStart"/>
      <w:r>
        <w:t>gpx_xml</w:t>
      </w:r>
      <w:proofErr w:type="spellEnd"/>
      <w:r>
        <w:t xml:space="preserve"> column.</w:t>
      </w:r>
      <w:r>
        <w:br/>
      </w:r>
      <w:r>
        <w:rPr>
          <w:noProof/>
        </w:rPr>
        <w:drawing>
          <wp:inline distT="0" distB="0" distL="0" distR="0">
            <wp:extent cx="4561417" cy="866484"/>
            <wp:effectExtent l="19050" t="0" r="0" b="0"/>
            <wp:docPr id="41" name="Picture 40" descr="select adjacent c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djacent cell.jpg"/>
                    <pic:cNvPicPr/>
                  </pic:nvPicPr>
                  <pic:blipFill>
                    <a:blip r:embed="rId76" cstate="print"/>
                    <a:stretch>
                      <a:fillRect/>
                    </a:stretch>
                  </pic:blipFill>
                  <pic:spPr>
                    <a:xfrm>
                      <a:off x="0" y="0"/>
                      <a:ext cx="4563258" cy="866834"/>
                    </a:xfrm>
                    <a:prstGeom prst="rect">
                      <a:avLst/>
                    </a:prstGeom>
                  </pic:spPr>
                </pic:pic>
              </a:graphicData>
            </a:graphic>
          </wp:inline>
        </w:drawing>
      </w:r>
      <w:r>
        <w:br/>
      </w:r>
    </w:p>
    <w:p w:rsidR="00A6557D" w:rsidRDefault="00A6557D" w:rsidP="00A6557D">
      <w:pPr>
        <w:pStyle w:val="ListParagraph"/>
        <w:numPr>
          <w:ilvl w:val="0"/>
          <w:numId w:val="29"/>
        </w:numPr>
      </w:pPr>
      <w:r>
        <w:t>Using the arrow key</w:t>
      </w:r>
      <w:r w:rsidR="007D6D55">
        <w:t>s</w:t>
      </w:r>
      <w:r>
        <w:t xml:space="preserve">, select the cell containing the </w:t>
      </w:r>
      <w:proofErr w:type="spellStart"/>
      <w:r>
        <w:t>gpx</w:t>
      </w:r>
      <w:proofErr w:type="spellEnd"/>
      <w:r>
        <w:t xml:space="preserve"> data. The cell is highlighted with a dark color.</w:t>
      </w:r>
      <w:r>
        <w:br/>
      </w:r>
      <w:r>
        <w:rPr>
          <w:noProof/>
        </w:rPr>
        <w:drawing>
          <wp:inline distT="0" distB="0" distL="0" distR="0">
            <wp:extent cx="4502150" cy="769547"/>
            <wp:effectExtent l="19050" t="0" r="0" b="0"/>
            <wp:docPr id="42" name="Picture 41" descr="gpx cell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x cell selected.jpg"/>
                    <pic:cNvPicPr/>
                  </pic:nvPicPr>
                  <pic:blipFill>
                    <a:blip r:embed="rId77" cstate="print"/>
                    <a:stretch>
                      <a:fillRect/>
                    </a:stretch>
                  </pic:blipFill>
                  <pic:spPr>
                    <a:xfrm>
                      <a:off x="0" y="0"/>
                      <a:ext cx="4513998" cy="771572"/>
                    </a:xfrm>
                    <a:prstGeom prst="rect">
                      <a:avLst/>
                    </a:prstGeom>
                  </pic:spPr>
                </pic:pic>
              </a:graphicData>
            </a:graphic>
          </wp:inline>
        </w:drawing>
      </w:r>
      <w:r>
        <w:br/>
      </w:r>
    </w:p>
    <w:p w:rsidR="00A6557D" w:rsidRDefault="00A6557D" w:rsidP="00A6557D">
      <w:pPr>
        <w:pStyle w:val="ListParagraph"/>
        <w:numPr>
          <w:ilvl w:val="0"/>
          <w:numId w:val="29"/>
        </w:numPr>
      </w:pPr>
      <w:r>
        <w:lastRenderedPageBreak/>
        <w:t>Right click and select Copy from the menu.</w:t>
      </w:r>
      <w:r>
        <w:br/>
      </w:r>
      <w:r>
        <w:rPr>
          <w:noProof/>
        </w:rPr>
        <w:drawing>
          <wp:inline distT="0" distB="0" distL="0" distR="0">
            <wp:extent cx="4561417" cy="2025932"/>
            <wp:effectExtent l="19050" t="0" r="0" b="0"/>
            <wp:docPr id="43" name="Picture 42" descr="copy gpx 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gpx content.jpg"/>
                    <pic:cNvPicPr/>
                  </pic:nvPicPr>
                  <pic:blipFill>
                    <a:blip r:embed="rId78" cstate="print"/>
                    <a:stretch>
                      <a:fillRect/>
                    </a:stretch>
                  </pic:blipFill>
                  <pic:spPr>
                    <a:xfrm>
                      <a:off x="0" y="0"/>
                      <a:ext cx="4561417" cy="2025932"/>
                    </a:xfrm>
                    <a:prstGeom prst="rect">
                      <a:avLst/>
                    </a:prstGeom>
                  </pic:spPr>
                </pic:pic>
              </a:graphicData>
            </a:graphic>
          </wp:inline>
        </w:drawing>
      </w:r>
      <w:r>
        <w:br/>
      </w:r>
    </w:p>
    <w:p w:rsidR="00A6557D" w:rsidRDefault="007D6D55" w:rsidP="00A6557D">
      <w:pPr>
        <w:pStyle w:val="ListParagraph"/>
        <w:numPr>
          <w:ilvl w:val="0"/>
          <w:numId w:val="29"/>
        </w:numPr>
      </w:pPr>
      <w:r>
        <w:t>Open N</w:t>
      </w:r>
      <w:r w:rsidR="00A6557D">
        <w:t>otepad and paste.</w:t>
      </w:r>
      <w:r>
        <w:t xml:space="preserve"> Compare the contents pasted in Notepad to the contents of the original GPX file that is in the GPS. They are the same.</w:t>
      </w:r>
    </w:p>
    <w:p w:rsidR="007D6D55" w:rsidRDefault="007D6D55" w:rsidP="007D6D55"/>
    <w:p w:rsidR="00A6557D" w:rsidRDefault="00A6557D" w:rsidP="00A6557D">
      <w:pPr>
        <w:pStyle w:val="ListParagraph"/>
      </w:pPr>
      <w:r>
        <w:br/>
      </w:r>
    </w:p>
    <w:p w:rsidR="00A6557D" w:rsidRPr="00A70D54" w:rsidRDefault="00A6557D" w:rsidP="00A6557D">
      <w:pPr>
        <w:pStyle w:val="ListParagraph"/>
      </w:pPr>
    </w:p>
    <w:sectPr w:rsidR="00A6557D" w:rsidRPr="00A70D54" w:rsidSect="00152832">
      <w:pgSz w:w="12240" w:h="15840"/>
      <w:pgMar w:top="720" w:right="720" w:bottom="72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B06BB"/>
    <w:multiLevelType w:val="hybridMultilevel"/>
    <w:tmpl w:val="48CAC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FE14C2"/>
    <w:multiLevelType w:val="hybridMultilevel"/>
    <w:tmpl w:val="F8B8425E"/>
    <w:lvl w:ilvl="0" w:tplc="5EDC80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6040FA"/>
    <w:multiLevelType w:val="hybridMultilevel"/>
    <w:tmpl w:val="82B4BAC2"/>
    <w:lvl w:ilvl="0" w:tplc="653C1E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6F5150E"/>
    <w:multiLevelType w:val="hybridMultilevel"/>
    <w:tmpl w:val="CCFC8930"/>
    <w:lvl w:ilvl="0" w:tplc="8D64B13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772190"/>
    <w:multiLevelType w:val="hybridMultilevel"/>
    <w:tmpl w:val="70E21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2755BF"/>
    <w:multiLevelType w:val="hybridMultilevel"/>
    <w:tmpl w:val="810E8DA6"/>
    <w:lvl w:ilvl="0" w:tplc="6A362F9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422864"/>
    <w:multiLevelType w:val="hybridMultilevel"/>
    <w:tmpl w:val="50AC4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800606"/>
    <w:multiLevelType w:val="hybridMultilevel"/>
    <w:tmpl w:val="EC540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8548F6"/>
    <w:multiLevelType w:val="hybridMultilevel"/>
    <w:tmpl w:val="682E445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403275"/>
    <w:multiLevelType w:val="hybridMultilevel"/>
    <w:tmpl w:val="A336E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6E7949"/>
    <w:multiLevelType w:val="hybridMultilevel"/>
    <w:tmpl w:val="C4161482"/>
    <w:lvl w:ilvl="0" w:tplc="49944B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EF127F"/>
    <w:multiLevelType w:val="hybridMultilevel"/>
    <w:tmpl w:val="397215A4"/>
    <w:lvl w:ilvl="0" w:tplc="D83867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5FC17F9"/>
    <w:multiLevelType w:val="hybridMultilevel"/>
    <w:tmpl w:val="CE1E02DE"/>
    <w:lvl w:ilvl="0" w:tplc="157C76F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BC9125D"/>
    <w:multiLevelType w:val="hybridMultilevel"/>
    <w:tmpl w:val="727A4E9E"/>
    <w:lvl w:ilvl="0" w:tplc="E5D0F9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811CE4"/>
    <w:multiLevelType w:val="hybridMultilevel"/>
    <w:tmpl w:val="E67CA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5F27838"/>
    <w:multiLevelType w:val="hybridMultilevel"/>
    <w:tmpl w:val="942C0AF2"/>
    <w:lvl w:ilvl="0" w:tplc="49B865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79D6312"/>
    <w:multiLevelType w:val="hybridMultilevel"/>
    <w:tmpl w:val="79CAB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9502162"/>
    <w:multiLevelType w:val="hybridMultilevel"/>
    <w:tmpl w:val="DAAC7F34"/>
    <w:lvl w:ilvl="0" w:tplc="9D5A223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9BD5F61"/>
    <w:multiLevelType w:val="hybridMultilevel"/>
    <w:tmpl w:val="B13E0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F25554C"/>
    <w:multiLevelType w:val="hybridMultilevel"/>
    <w:tmpl w:val="F53EFF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6C04BC"/>
    <w:multiLevelType w:val="hybridMultilevel"/>
    <w:tmpl w:val="F104A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1937EA5"/>
    <w:multiLevelType w:val="hybridMultilevel"/>
    <w:tmpl w:val="F788C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7D9339B"/>
    <w:multiLevelType w:val="hybridMultilevel"/>
    <w:tmpl w:val="F7D8A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1303E4"/>
    <w:multiLevelType w:val="hybridMultilevel"/>
    <w:tmpl w:val="1FA2E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DA17C3B"/>
    <w:multiLevelType w:val="hybridMultilevel"/>
    <w:tmpl w:val="FA1CB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0321174"/>
    <w:multiLevelType w:val="hybridMultilevel"/>
    <w:tmpl w:val="A8F41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3031453"/>
    <w:multiLevelType w:val="hybridMultilevel"/>
    <w:tmpl w:val="8AF43D2C"/>
    <w:lvl w:ilvl="0" w:tplc="212AB4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4DC7F48"/>
    <w:multiLevelType w:val="hybridMultilevel"/>
    <w:tmpl w:val="64C8A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6587093"/>
    <w:multiLevelType w:val="hybridMultilevel"/>
    <w:tmpl w:val="B5D0831E"/>
    <w:lvl w:ilvl="0" w:tplc="55ECD624">
      <w:start w:val="1"/>
      <w:numFmt w:val="upperLetter"/>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78860C6"/>
    <w:multiLevelType w:val="hybridMultilevel"/>
    <w:tmpl w:val="35B6F8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B402B8B"/>
    <w:multiLevelType w:val="hybridMultilevel"/>
    <w:tmpl w:val="A036A6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BA360AC"/>
    <w:multiLevelType w:val="hybridMultilevel"/>
    <w:tmpl w:val="BCA0C3D8"/>
    <w:lvl w:ilvl="0" w:tplc="FDAC4B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4C300041"/>
    <w:multiLevelType w:val="hybridMultilevel"/>
    <w:tmpl w:val="C1929C98"/>
    <w:lvl w:ilvl="0" w:tplc="8318BB3E">
      <w:start w:val="1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4DB27CD0"/>
    <w:multiLevelType w:val="hybridMultilevel"/>
    <w:tmpl w:val="0792BC08"/>
    <w:lvl w:ilvl="0" w:tplc="E224337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32C79E5"/>
    <w:multiLevelType w:val="hybridMultilevel"/>
    <w:tmpl w:val="67DCC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CC64B0"/>
    <w:multiLevelType w:val="hybridMultilevel"/>
    <w:tmpl w:val="98B85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9333F75"/>
    <w:multiLevelType w:val="hybridMultilevel"/>
    <w:tmpl w:val="F4667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D084B5A"/>
    <w:multiLevelType w:val="hybridMultilevel"/>
    <w:tmpl w:val="F788C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D0B268D"/>
    <w:multiLevelType w:val="hybridMultilevel"/>
    <w:tmpl w:val="714E5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4153CF4"/>
    <w:multiLevelType w:val="hybridMultilevel"/>
    <w:tmpl w:val="1374A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CC46256"/>
    <w:multiLevelType w:val="hybridMultilevel"/>
    <w:tmpl w:val="897AAD68"/>
    <w:lvl w:ilvl="0" w:tplc="D83867B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ED1F6F"/>
    <w:multiLevelType w:val="hybridMultilevel"/>
    <w:tmpl w:val="20A83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40777A7"/>
    <w:multiLevelType w:val="hybridMultilevel"/>
    <w:tmpl w:val="E9504534"/>
    <w:lvl w:ilvl="0" w:tplc="E5D0F9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7553DFB"/>
    <w:multiLevelType w:val="hybridMultilevel"/>
    <w:tmpl w:val="B204F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AA01EE7"/>
    <w:multiLevelType w:val="hybridMultilevel"/>
    <w:tmpl w:val="988E0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43"/>
  </w:num>
  <w:num w:numId="3">
    <w:abstractNumId w:val="44"/>
  </w:num>
  <w:num w:numId="4">
    <w:abstractNumId w:val="36"/>
  </w:num>
  <w:num w:numId="5">
    <w:abstractNumId w:val="18"/>
  </w:num>
  <w:num w:numId="6">
    <w:abstractNumId w:val="37"/>
  </w:num>
  <w:num w:numId="7">
    <w:abstractNumId w:val="38"/>
  </w:num>
  <w:num w:numId="8">
    <w:abstractNumId w:val="23"/>
  </w:num>
  <w:num w:numId="9">
    <w:abstractNumId w:val="21"/>
  </w:num>
  <w:num w:numId="10">
    <w:abstractNumId w:val="16"/>
  </w:num>
  <w:num w:numId="11">
    <w:abstractNumId w:val="14"/>
  </w:num>
  <w:num w:numId="12">
    <w:abstractNumId w:val="7"/>
  </w:num>
  <w:num w:numId="13">
    <w:abstractNumId w:val="13"/>
  </w:num>
  <w:num w:numId="14">
    <w:abstractNumId w:val="42"/>
  </w:num>
  <w:num w:numId="15">
    <w:abstractNumId w:val="15"/>
  </w:num>
  <w:num w:numId="16">
    <w:abstractNumId w:val="8"/>
  </w:num>
  <w:num w:numId="17">
    <w:abstractNumId w:val="1"/>
  </w:num>
  <w:num w:numId="18">
    <w:abstractNumId w:val="33"/>
  </w:num>
  <w:num w:numId="19">
    <w:abstractNumId w:val="40"/>
  </w:num>
  <w:num w:numId="20">
    <w:abstractNumId w:val="2"/>
  </w:num>
  <w:num w:numId="21">
    <w:abstractNumId w:val="11"/>
  </w:num>
  <w:num w:numId="22">
    <w:abstractNumId w:val="5"/>
  </w:num>
  <w:num w:numId="23">
    <w:abstractNumId w:val="3"/>
  </w:num>
  <w:num w:numId="24">
    <w:abstractNumId w:val="26"/>
  </w:num>
  <w:num w:numId="25">
    <w:abstractNumId w:val="12"/>
  </w:num>
  <w:num w:numId="26">
    <w:abstractNumId w:val="17"/>
  </w:num>
  <w:num w:numId="27">
    <w:abstractNumId w:val="10"/>
  </w:num>
  <w:num w:numId="28">
    <w:abstractNumId w:val="9"/>
  </w:num>
  <w:num w:numId="29">
    <w:abstractNumId w:val="35"/>
  </w:num>
  <w:num w:numId="30">
    <w:abstractNumId w:val="0"/>
  </w:num>
  <w:num w:numId="31">
    <w:abstractNumId w:val="27"/>
  </w:num>
  <w:num w:numId="32">
    <w:abstractNumId w:val="32"/>
  </w:num>
  <w:num w:numId="33">
    <w:abstractNumId w:val="41"/>
  </w:num>
  <w:num w:numId="34">
    <w:abstractNumId w:val="22"/>
  </w:num>
  <w:num w:numId="35">
    <w:abstractNumId w:val="39"/>
  </w:num>
  <w:num w:numId="36">
    <w:abstractNumId w:val="6"/>
  </w:num>
  <w:num w:numId="37">
    <w:abstractNumId w:val="24"/>
  </w:num>
  <w:num w:numId="38">
    <w:abstractNumId w:val="20"/>
  </w:num>
  <w:num w:numId="39">
    <w:abstractNumId w:val="4"/>
  </w:num>
  <w:num w:numId="40">
    <w:abstractNumId w:val="25"/>
  </w:num>
  <w:num w:numId="41">
    <w:abstractNumId w:val="34"/>
  </w:num>
  <w:num w:numId="42">
    <w:abstractNumId w:val="30"/>
  </w:num>
  <w:num w:numId="43">
    <w:abstractNumId w:val="19"/>
  </w:num>
  <w:num w:numId="44">
    <w:abstractNumId w:val="28"/>
  </w:num>
  <w:num w:numId="45">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trackRevisions/>
  <w:defaultTabStop w:val="720"/>
  <w:drawingGridHorizontalSpacing w:val="110"/>
  <w:displayHorizontalDrawingGridEvery w:val="2"/>
  <w:characterSpacingControl w:val="doNotCompress"/>
  <w:compat/>
  <w:rsids>
    <w:rsidRoot w:val="00EC4C33"/>
    <w:rsid w:val="00003A8E"/>
    <w:rsid w:val="00005815"/>
    <w:rsid w:val="00030BEE"/>
    <w:rsid w:val="00042202"/>
    <w:rsid w:val="0005460F"/>
    <w:rsid w:val="000636E2"/>
    <w:rsid w:val="00073BE0"/>
    <w:rsid w:val="00073C55"/>
    <w:rsid w:val="0009305E"/>
    <w:rsid w:val="000A2AE8"/>
    <w:rsid w:val="000C4BFD"/>
    <w:rsid w:val="000C57C3"/>
    <w:rsid w:val="000D4795"/>
    <w:rsid w:val="000E5C7A"/>
    <w:rsid w:val="000F2D85"/>
    <w:rsid w:val="00112604"/>
    <w:rsid w:val="00152832"/>
    <w:rsid w:val="00155BCD"/>
    <w:rsid w:val="00196B39"/>
    <w:rsid w:val="001A696D"/>
    <w:rsid w:val="001C6FDD"/>
    <w:rsid w:val="001D6B44"/>
    <w:rsid w:val="00210DFE"/>
    <w:rsid w:val="00226BC2"/>
    <w:rsid w:val="00255B27"/>
    <w:rsid w:val="002611C2"/>
    <w:rsid w:val="00291887"/>
    <w:rsid w:val="002A180C"/>
    <w:rsid w:val="002C0928"/>
    <w:rsid w:val="002C250C"/>
    <w:rsid w:val="00320231"/>
    <w:rsid w:val="003221B3"/>
    <w:rsid w:val="003320BA"/>
    <w:rsid w:val="00335E77"/>
    <w:rsid w:val="0034564F"/>
    <w:rsid w:val="0035132E"/>
    <w:rsid w:val="00363D0B"/>
    <w:rsid w:val="0036400D"/>
    <w:rsid w:val="00394C60"/>
    <w:rsid w:val="00396914"/>
    <w:rsid w:val="003A1A33"/>
    <w:rsid w:val="00424A43"/>
    <w:rsid w:val="00430CB3"/>
    <w:rsid w:val="00431589"/>
    <w:rsid w:val="00431D7A"/>
    <w:rsid w:val="00444A1A"/>
    <w:rsid w:val="00450BC8"/>
    <w:rsid w:val="0049046F"/>
    <w:rsid w:val="004B4F39"/>
    <w:rsid w:val="004C21D7"/>
    <w:rsid w:val="004E0955"/>
    <w:rsid w:val="00522AB9"/>
    <w:rsid w:val="00523F70"/>
    <w:rsid w:val="005420FB"/>
    <w:rsid w:val="00547E0D"/>
    <w:rsid w:val="005565F4"/>
    <w:rsid w:val="00581665"/>
    <w:rsid w:val="005C20B2"/>
    <w:rsid w:val="005F0C86"/>
    <w:rsid w:val="00624BE3"/>
    <w:rsid w:val="00655B3C"/>
    <w:rsid w:val="0069344E"/>
    <w:rsid w:val="006A0F83"/>
    <w:rsid w:val="006A4805"/>
    <w:rsid w:val="006C4BFC"/>
    <w:rsid w:val="006E1FC6"/>
    <w:rsid w:val="006F1FF3"/>
    <w:rsid w:val="00703451"/>
    <w:rsid w:val="007067B6"/>
    <w:rsid w:val="00712630"/>
    <w:rsid w:val="00716616"/>
    <w:rsid w:val="007321EF"/>
    <w:rsid w:val="00754BBB"/>
    <w:rsid w:val="0076167D"/>
    <w:rsid w:val="007832F1"/>
    <w:rsid w:val="00784DBC"/>
    <w:rsid w:val="0079437F"/>
    <w:rsid w:val="007A1EF4"/>
    <w:rsid w:val="007A6348"/>
    <w:rsid w:val="007B3C9A"/>
    <w:rsid w:val="007D6D55"/>
    <w:rsid w:val="00815A6B"/>
    <w:rsid w:val="00830435"/>
    <w:rsid w:val="00836E79"/>
    <w:rsid w:val="008510A0"/>
    <w:rsid w:val="00867950"/>
    <w:rsid w:val="00874019"/>
    <w:rsid w:val="008A25BE"/>
    <w:rsid w:val="008B2308"/>
    <w:rsid w:val="008C29E4"/>
    <w:rsid w:val="008C3396"/>
    <w:rsid w:val="008D7737"/>
    <w:rsid w:val="008D7A8B"/>
    <w:rsid w:val="008F41DF"/>
    <w:rsid w:val="00902254"/>
    <w:rsid w:val="00913F6A"/>
    <w:rsid w:val="009A0FF5"/>
    <w:rsid w:val="009C113D"/>
    <w:rsid w:val="00A10FFB"/>
    <w:rsid w:val="00A27623"/>
    <w:rsid w:val="00A55421"/>
    <w:rsid w:val="00A6557D"/>
    <w:rsid w:val="00A65FCC"/>
    <w:rsid w:val="00A70D54"/>
    <w:rsid w:val="00A850FE"/>
    <w:rsid w:val="00AC416F"/>
    <w:rsid w:val="00AE01FE"/>
    <w:rsid w:val="00AF76B5"/>
    <w:rsid w:val="00B04209"/>
    <w:rsid w:val="00B44F47"/>
    <w:rsid w:val="00B963B5"/>
    <w:rsid w:val="00BE182F"/>
    <w:rsid w:val="00C067CE"/>
    <w:rsid w:val="00C206DF"/>
    <w:rsid w:val="00C36568"/>
    <w:rsid w:val="00C4446C"/>
    <w:rsid w:val="00C62398"/>
    <w:rsid w:val="00C7398D"/>
    <w:rsid w:val="00C81B2A"/>
    <w:rsid w:val="00CA673E"/>
    <w:rsid w:val="00CB41B7"/>
    <w:rsid w:val="00D16253"/>
    <w:rsid w:val="00D41149"/>
    <w:rsid w:val="00D45563"/>
    <w:rsid w:val="00D522DB"/>
    <w:rsid w:val="00D57C12"/>
    <w:rsid w:val="00D600DB"/>
    <w:rsid w:val="00D85032"/>
    <w:rsid w:val="00D945FD"/>
    <w:rsid w:val="00DD580B"/>
    <w:rsid w:val="00DD62D5"/>
    <w:rsid w:val="00E54137"/>
    <w:rsid w:val="00EB0571"/>
    <w:rsid w:val="00EB4505"/>
    <w:rsid w:val="00EC130D"/>
    <w:rsid w:val="00EC292B"/>
    <w:rsid w:val="00EC4C33"/>
    <w:rsid w:val="00EC5D40"/>
    <w:rsid w:val="00ED3EB8"/>
    <w:rsid w:val="00ED45BB"/>
    <w:rsid w:val="00EF7685"/>
    <w:rsid w:val="00F1426C"/>
    <w:rsid w:val="00F421D8"/>
    <w:rsid w:val="00F61486"/>
    <w:rsid w:val="00F915E8"/>
    <w:rsid w:val="00FB2FAD"/>
    <w:rsid w:val="00FB512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3BE0"/>
  </w:style>
  <w:style w:type="paragraph" w:styleId="Heading1">
    <w:name w:val="heading 1"/>
    <w:basedOn w:val="Normal"/>
    <w:next w:val="Normal"/>
    <w:link w:val="Heading1Char"/>
    <w:uiPriority w:val="9"/>
    <w:qFormat/>
    <w:rsid w:val="00D455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94C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4C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4C33"/>
    <w:pPr>
      <w:ind w:left="720"/>
      <w:contextualSpacing/>
    </w:pPr>
  </w:style>
  <w:style w:type="character" w:styleId="Hyperlink">
    <w:name w:val="Hyperlink"/>
    <w:basedOn w:val="DefaultParagraphFont"/>
    <w:uiPriority w:val="99"/>
    <w:unhideWhenUsed/>
    <w:rsid w:val="00B963B5"/>
    <w:rPr>
      <w:color w:val="0000FF" w:themeColor="hyperlink"/>
      <w:u w:val="single"/>
    </w:rPr>
  </w:style>
  <w:style w:type="character" w:customStyle="1" w:styleId="Heading2Char">
    <w:name w:val="Heading 2 Char"/>
    <w:basedOn w:val="DefaultParagraphFont"/>
    <w:link w:val="Heading2"/>
    <w:uiPriority w:val="9"/>
    <w:rsid w:val="00394C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94C60"/>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F1F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1FF3"/>
    <w:rPr>
      <w:rFonts w:ascii="Tahoma" w:hAnsi="Tahoma" w:cs="Tahoma"/>
      <w:sz w:val="16"/>
      <w:szCs w:val="16"/>
    </w:rPr>
  </w:style>
  <w:style w:type="table" w:styleId="TableGrid">
    <w:name w:val="Table Grid"/>
    <w:basedOn w:val="TableNormal"/>
    <w:uiPriority w:val="59"/>
    <w:rsid w:val="006F1F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D45563"/>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jpeg"/><Relationship Id="rId7" Type="http://schemas.openxmlformats.org/officeDocument/2006/relationships/hyperlink" Target="https://github.com/MapWindow/MapWinGIS/releases/tag/v4.9.6.0" TargetMode="External"/><Relationship Id="rId71" Type="http://schemas.openxmlformats.org/officeDocument/2006/relationships/image" Target="media/image63.jpe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1.jpe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fontTable" Target="fontTable.xml"/><Relationship Id="rId5" Type="http://schemas.openxmlformats.org/officeDocument/2006/relationships/hyperlink" Target="https://en.wikipedia.org/wiki/GPS_Exchange_Format" TargetMode="External"/><Relationship Id="rId61" Type="http://schemas.openxmlformats.org/officeDocument/2006/relationships/image" Target="media/image53.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oleObject" Target="embeddings/oleObject1.bin"/><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3.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1" Type="http://schemas.openxmlformats.org/officeDocument/2006/relationships/numbering" Target="numbering.xml"/><Relationship Id="rId6" Type="http://schemas.openxmlformats.org/officeDocument/2006/relationships/hyperlink" Target="https://github.com/raffyMartinez/GPXManager/releases" TargetMode="Externa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3067</TotalTime>
  <Pages>28</Pages>
  <Words>3887</Words>
  <Characters>22160</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25996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Raffy Martinez</dc:creator>
  <cp:lastModifiedBy>Raffy Martinez</cp:lastModifiedBy>
  <cp:revision>62</cp:revision>
  <cp:lastPrinted>2020-11-17T03:31:00Z</cp:lastPrinted>
  <dcterms:created xsi:type="dcterms:W3CDTF">2020-11-14T02:27:00Z</dcterms:created>
  <dcterms:modified xsi:type="dcterms:W3CDTF">2020-12-01T10:47:00Z</dcterms:modified>
</cp:coreProperties>
</file>